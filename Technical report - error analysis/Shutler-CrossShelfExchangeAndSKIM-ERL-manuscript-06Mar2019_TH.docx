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9CDFAE" w14:textId="58323591" w:rsidR="00472819" w:rsidRPr="00E210A6" w:rsidRDefault="007240A0" w:rsidP="005F2CC9">
      <w:pPr>
        <w:spacing w:line="480" w:lineRule="auto"/>
        <w:jc w:val="center"/>
        <w:rPr>
          <w:rFonts w:ascii="Arial" w:hAnsi="Arial" w:cs="Arial"/>
          <w:b/>
          <w:sz w:val="20"/>
          <w:szCs w:val="20"/>
        </w:rPr>
      </w:pPr>
      <w:r w:rsidRPr="00E210A6">
        <w:rPr>
          <w:rFonts w:ascii="Arial" w:hAnsi="Arial" w:cs="Arial"/>
          <w:b/>
          <w:sz w:val="20"/>
          <w:szCs w:val="20"/>
        </w:rPr>
        <w:t xml:space="preserve"> </w:t>
      </w:r>
      <w:r w:rsidR="00464022" w:rsidRPr="00E210A6">
        <w:rPr>
          <w:rFonts w:ascii="Arial" w:hAnsi="Arial" w:cs="Arial"/>
          <w:b/>
          <w:sz w:val="20"/>
          <w:szCs w:val="20"/>
        </w:rPr>
        <w:t>Wind, w</w:t>
      </w:r>
      <w:r w:rsidR="00C96715">
        <w:rPr>
          <w:rFonts w:ascii="Arial" w:hAnsi="Arial" w:cs="Arial"/>
          <w:b/>
          <w:sz w:val="20"/>
          <w:szCs w:val="20"/>
        </w:rPr>
        <w:t>ave and current interactions appear</w:t>
      </w:r>
      <w:r w:rsidR="00464022" w:rsidRPr="00E210A6">
        <w:rPr>
          <w:rFonts w:ascii="Arial" w:hAnsi="Arial" w:cs="Arial"/>
          <w:b/>
          <w:sz w:val="20"/>
          <w:szCs w:val="20"/>
        </w:rPr>
        <w:t xml:space="preserve"> key for quantifying cross-shelf transport and carbon export</w:t>
      </w:r>
      <w:proofErr w:type="gramStart"/>
      <w:r w:rsidR="00464022" w:rsidRPr="00E210A6">
        <w:rPr>
          <w:rFonts w:ascii="Arial" w:hAnsi="Arial" w:cs="Arial"/>
          <w:b/>
          <w:sz w:val="20"/>
          <w:szCs w:val="20"/>
        </w:rPr>
        <w:t>;</w:t>
      </w:r>
      <w:proofErr w:type="gramEnd"/>
      <w:r w:rsidR="00464022" w:rsidRPr="00E210A6">
        <w:rPr>
          <w:rFonts w:ascii="Arial" w:hAnsi="Arial" w:cs="Arial"/>
          <w:b/>
          <w:sz w:val="20"/>
          <w:szCs w:val="20"/>
        </w:rPr>
        <w:t xml:space="preserve"> </w:t>
      </w:r>
      <w:r w:rsidR="00F31730">
        <w:rPr>
          <w:rFonts w:ascii="Arial" w:hAnsi="Arial" w:cs="Arial"/>
          <w:b/>
          <w:sz w:val="20"/>
          <w:szCs w:val="20"/>
        </w:rPr>
        <w:t>new knowledge</w:t>
      </w:r>
      <w:r w:rsidR="00C42ADF" w:rsidRPr="00E210A6">
        <w:rPr>
          <w:rFonts w:ascii="Arial" w:hAnsi="Arial" w:cs="Arial"/>
          <w:b/>
          <w:sz w:val="20"/>
          <w:szCs w:val="20"/>
        </w:rPr>
        <w:t xml:space="preserve"> and the potential of SKIM</w:t>
      </w:r>
      <w:r w:rsidR="005F7C12" w:rsidRPr="00E210A6">
        <w:rPr>
          <w:rFonts w:ascii="Arial" w:hAnsi="Arial" w:cs="Arial"/>
          <w:b/>
          <w:sz w:val="20"/>
          <w:szCs w:val="20"/>
        </w:rPr>
        <w:t xml:space="preserve"> to enable</w:t>
      </w:r>
      <w:r w:rsidR="00A83DDB" w:rsidRPr="00E210A6">
        <w:rPr>
          <w:rFonts w:ascii="Arial" w:hAnsi="Arial" w:cs="Arial"/>
          <w:b/>
          <w:sz w:val="20"/>
          <w:szCs w:val="20"/>
        </w:rPr>
        <w:t xml:space="preserve"> monitoring</w:t>
      </w:r>
    </w:p>
    <w:p w14:paraId="5EFEB950" w14:textId="77777777" w:rsidR="00A87CCF" w:rsidRDefault="00A87CCF" w:rsidP="00C1589C">
      <w:pPr>
        <w:spacing w:line="480" w:lineRule="auto"/>
        <w:jc w:val="center"/>
        <w:rPr>
          <w:rFonts w:ascii="Arial" w:hAnsi="Arial" w:cs="Arial"/>
          <w:sz w:val="20"/>
          <w:szCs w:val="20"/>
        </w:rPr>
      </w:pPr>
    </w:p>
    <w:p w14:paraId="425ADC87" w14:textId="7D7DCC59" w:rsidR="007B1138" w:rsidRDefault="009A74B7" w:rsidP="00C1589C">
      <w:pPr>
        <w:spacing w:line="480" w:lineRule="auto"/>
        <w:jc w:val="center"/>
        <w:rPr>
          <w:rFonts w:ascii="Arial" w:hAnsi="Arial" w:cs="Arial"/>
          <w:sz w:val="20"/>
          <w:szCs w:val="20"/>
        </w:rPr>
      </w:pPr>
      <w:r w:rsidRPr="003C4313">
        <w:rPr>
          <w:rFonts w:ascii="Arial" w:hAnsi="Arial" w:cs="Arial"/>
          <w:sz w:val="20"/>
          <w:szCs w:val="20"/>
        </w:rPr>
        <w:t>Jamie D. Shutler</w:t>
      </w:r>
      <w:r w:rsidRPr="003C4313">
        <w:rPr>
          <w:rFonts w:ascii="Arial" w:hAnsi="Arial" w:cs="Arial"/>
          <w:sz w:val="20"/>
          <w:szCs w:val="20"/>
          <w:vertAlign w:val="superscript"/>
        </w:rPr>
        <w:t>1</w:t>
      </w:r>
      <w:r w:rsidRPr="003C4313">
        <w:rPr>
          <w:rFonts w:ascii="Arial" w:hAnsi="Arial" w:cs="Arial"/>
          <w:sz w:val="20"/>
          <w:szCs w:val="20"/>
        </w:rPr>
        <w:t>*, Thomas Holding</w:t>
      </w:r>
      <w:r w:rsidRPr="003C4313">
        <w:rPr>
          <w:rFonts w:ascii="Arial" w:hAnsi="Arial" w:cs="Arial"/>
          <w:sz w:val="20"/>
          <w:szCs w:val="20"/>
          <w:vertAlign w:val="superscript"/>
        </w:rPr>
        <w:t>1</w:t>
      </w:r>
      <w:r w:rsidR="00411F7C">
        <w:rPr>
          <w:rFonts w:ascii="Arial" w:hAnsi="Arial" w:cs="Arial"/>
          <w:sz w:val="20"/>
          <w:szCs w:val="20"/>
        </w:rPr>
        <w:t xml:space="preserve">, </w:t>
      </w:r>
      <w:r w:rsidR="000B7F47">
        <w:rPr>
          <w:rFonts w:ascii="Arial" w:hAnsi="Arial" w:cs="Arial"/>
          <w:sz w:val="20"/>
          <w:szCs w:val="20"/>
        </w:rPr>
        <w:t>Clement Ubelmann</w:t>
      </w:r>
      <w:r w:rsidR="00C043CF">
        <w:rPr>
          <w:rFonts w:ascii="Arial" w:hAnsi="Arial" w:cs="Arial"/>
          <w:sz w:val="20"/>
          <w:szCs w:val="20"/>
          <w:vertAlign w:val="superscript"/>
        </w:rPr>
        <w:t>2</w:t>
      </w:r>
      <w:r w:rsidR="000B7F47" w:rsidRPr="000B7F47">
        <w:rPr>
          <w:rFonts w:ascii="Arial" w:hAnsi="Arial" w:cs="Arial"/>
          <w:sz w:val="20"/>
          <w:szCs w:val="20"/>
        </w:rPr>
        <w:t>,</w:t>
      </w:r>
      <w:r w:rsidR="00C26E62">
        <w:rPr>
          <w:rFonts w:ascii="Arial" w:hAnsi="Arial" w:cs="Arial"/>
          <w:sz w:val="20"/>
          <w:szCs w:val="20"/>
        </w:rPr>
        <w:t xml:space="preserve"> </w:t>
      </w:r>
      <w:r w:rsidR="00126AC5">
        <w:rPr>
          <w:rFonts w:ascii="Arial" w:hAnsi="Arial" w:cs="Arial"/>
          <w:sz w:val="20"/>
          <w:szCs w:val="20"/>
        </w:rPr>
        <w:t>Lucile</w:t>
      </w:r>
      <w:r w:rsidR="007240A0">
        <w:rPr>
          <w:rFonts w:ascii="Arial" w:hAnsi="Arial" w:cs="Arial"/>
          <w:sz w:val="20"/>
          <w:szCs w:val="20"/>
        </w:rPr>
        <w:t xml:space="preserve"> Gaultier</w:t>
      </w:r>
      <w:r w:rsidR="00C043CF">
        <w:rPr>
          <w:rFonts w:ascii="Arial" w:hAnsi="Arial" w:cs="Arial"/>
          <w:sz w:val="20"/>
          <w:szCs w:val="20"/>
          <w:vertAlign w:val="superscript"/>
        </w:rPr>
        <w:t>3</w:t>
      </w:r>
      <w:r w:rsidR="007240A0">
        <w:rPr>
          <w:rFonts w:ascii="Arial" w:hAnsi="Arial" w:cs="Arial"/>
          <w:sz w:val="20"/>
          <w:szCs w:val="20"/>
        </w:rPr>
        <w:t xml:space="preserve">, </w:t>
      </w:r>
      <w:proofErr w:type="spellStart"/>
      <w:r w:rsidR="00C043CF">
        <w:rPr>
          <w:rFonts w:ascii="Arial" w:hAnsi="Arial" w:cs="Arial"/>
          <w:sz w:val="20"/>
          <w:szCs w:val="20"/>
        </w:rPr>
        <w:t>Fab</w:t>
      </w:r>
      <w:r w:rsidR="00F255EF">
        <w:rPr>
          <w:rFonts w:ascii="Arial" w:hAnsi="Arial" w:cs="Arial"/>
          <w:sz w:val="20"/>
          <w:szCs w:val="20"/>
        </w:rPr>
        <w:t>r</w:t>
      </w:r>
      <w:r w:rsidR="00C043CF">
        <w:rPr>
          <w:rFonts w:ascii="Arial" w:hAnsi="Arial" w:cs="Arial"/>
          <w:sz w:val="20"/>
          <w:szCs w:val="20"/>
        </w:rPr>
        <w:t>ice</w:t>
      </w:r>
      <w:proofErr w:type="spellEnd"/>
      <w:r w:rsidR="00C043CF">
        <w:rPr>
          <w:rFonts w:ascii="Arial" w:hAnsi="Arial" w:cs="Arial"/>
          <w:sz w:val="20"/>
          <w:szCs w:val="20"/>
        </w:rPr>
        <w:t xml:space="preserve"> Collard</w:t>
      </w:r>
      <w:r w:rsidR="00C043CF">
        <w:rPr>
          <w:rFonts w:ascii="Arial" w:hAnsi="Arial" w:cs="Arial"/>
          <w:sz w:val="20"/>
          <w:szCs w:val="20"/>
          <w:vertAlign w:val="superscript"/>
        </w:rPr>
        <w:t>3</w:t>
      </w:r>
      <w:r w:rsidR="00C043CF">
        <w:rPr>
          <w:rFonts w:ascii="Arial" w:hAnsi="Arial" w:cs="Arial"/>
          <w:sz w:val="20"/>
          <w:szCs w:val="20"/>
        </w:rPr>
        <w:t xml:space="preserve">, </w:t>
      </w:r>
    </w:p>
    <w:p w14:paraId="18B07A16" w14:textId="32CAEE73" w:rsidR="009A74B7" w:rsidRPr="003C4313" w:rsidRDefault="00944A67" w:rsidP="00C1589C">
      <w:pPr>
        <w:spacing w:line="480" w:lineRule="auto"/>
        <w:jc w:val="center"/>
        <w:rPr>
          <w:rFonts w:ascii="Arial" w:hAnsi="Arial" w:cs="Arial"/>
          <w:sz w:val="20"/>
          <w:szCs w:val="20"/>
        </w:rPr>
      </w:pPr>
      <w:proofErr w:type="spellStart"/>
      <w:r>
        <w:rPr>
          <w:rFonts w:ascii="Arial" w:hAnsi="Arial" w:cs="Arial"/>
          <w:sz w:val="20"/>
          <w:szCs w:val="20"/>
        </w:rPr>
        <w:t>Fabrice</w:t>
      </w:r>
      <w:proofErr w:type="spellEnd"/>
      <w:r>
        <w:rPr>
          <w:rFonts w:ascii="Arial" w:hAnsi="Arial" w:cs="Arial"/>
          <w:sz w:val="20"/>
          <w:szCs w:val="20"/>
        </w:rPr>
        <w:t xml:space="preserve"> Ardhuin</w:t>
      </w:r>
      <w:r w:rsidR="00C043CF">
        <w:rPr>
          <w:rFonts w:ascii="Arial" w:hAnsi="Arial" w:cs="Arial"/>
          <w:sz w:val="20"/>
          <w:szCs w:val="20"/>
          <w:vertAlign w:val="superscript"/>
        </w:rPr>
        <w:t>4</w:t>
      </w:r>
      <w:r>
        <w:rPr>
          <w:rFonts w:ascii="Arial" w:hAnsi="Arial" w:cs="Arial"/>
          <w:sz w:val="20"/>
          <w:szCs w:val="20"/>
        </w:rPr>
        <w:t xml:space="preserve">, </w:t>
      </w:r>
      <w:r w:rsidR="00F82531">
        <w:rPr>
          <w:rFonts w:ascii="Arial" w:hAnsi="Arial" w:cs="Arial"/>
          <w:sz w:val="20"/>
          <w:szCs w:val="20"/>
        </w:rPr>
        <w:t>Bertrand Chapron</w:t>
      </w:r>
      <w:r w:rsidR="00C043CF">
        <w:rPr>
          <w:rFonts w:ascii="Arial" w:hAnsi="Arial" w:cs="Arial"/>
          <w:sz w:val="20"/>
          <w:szCs w:val="20"/>
          <w:vertAlign w:val="superscript"/>
        </w:rPr>
        <w:t>4</w:t>
      </w:r>
      <w:r w:rsidR="009942D4">
        <w:rPr>
          <w:rFonts w:ascii="Arial" w:hAnsi="Arial" w:cs="Arial"/>
          <w:sz w:val="20"/>
          <w:szCs w:val="20"/>
        </w:rPr>
        <w:t xml:space="preserve">, </w:t>
      </w:r>
      <w:r w:rsidR="003147E2">
        <w:rPr>
          <w:rFonts w:ascii="Arial" w:hAnsi="Arial" w:cs="Arial"/>
          <w:sz w:val="20"/>
          <w:szCs w:val="20"/>
        </w:rPr>
        <w:t>Marie-H</w:t>
      </w:r>
      <w:r w:rsidR="0053156C">
        <w:rPr>
          <w:rFonts w:ascii="Arial" w:hAnsi="Arial" w:cs="Arial"/>
          <w:sz w:val="20"/>
          <w:szCs w:val="20"/>
        </w:rPr>
        <w:t>e</w:t>
      </w:r>
      <w:r w:rsidR="00015770">
        <w:rPr>
          <w:rFonts w:ascii="Arial" w:hAnsi="Arial" w:cs="Arial"/>
          <w:sz w:val="20"/>
          <w:szCs w:val="20"/>
        </w:rPr>
        <w:t>lene Rio</w:t>
      </w:r>
      <w:r w:rsidR="00C043CF">
        <w:rPr>
          <w:rFonts w:ascii="Arial" w:hAnsi="Arial" w:cs="Arial"/>
          <w:sz w:val="20"/>
          <w:szCs w:val="20"/>
          <w:vertAlign w:val="superscript"/>
        </w:rPr>
        <w:t>5</w:t>
      </w:r>
      <w:r w:rsidR="00015770">
        <w:rPr>
          <w:rFonts w:ascii="Arial" w:hAnsi="Arial" w:cs="Arial"/>
          <w:sz w:val="20"/>
          <w:szCs w:val="20"/>
        </w:rPr>
        <w:t xml:space="preserve">, </w:t>
      </w:r>
      <w:r w:rsidR="009942D4">
        <w:rPr>
          <w:rFonts w:ascii="Arial" w:hAnsi="Arial" w:cs="Arial"/>
          <w:sz w:val="20"/>
          <w:szCs w:val="20"/>
        </w:rPr>
        <w:t>Craig Donlon</w:t>
      </w:r>
      <w:r w:rsidR="00C043CF">
        <w:rPr>
          <w:rFonts w:ascii="Arial" w:hAnsi="Arial" w:cs="Arial"/>
          <w:sz w:val="20"/>
          <w:szCs w:val="20"/>
          <w:vertAlign w:val="superscript"/>
        </w:rPr>
        <w:t>6</w:t>
      </w:r>
    </w:p>
    <w:p w14:paraId="2F39D1AC" w14:textId="77777777" w:rsidR="00F212E9" w:rsidRDefault="00F212E9" w:rsidP="005F2CC9">
      <w:pPr>
        <w:spacing w:line="480" w:lineRule="auto"/>
        <w:rPr>
          <w:rFonts w:ascii="Arial" w:hAnsi="Arial" w:cs="Arial"/>
          <w:sz w:val="20"/>
          <w:szCs w:val="20"/>
        </w:rPr>
      </w:pPr>
    </w:p>
    <w:p w14:paraId="45486CE4" w14:textId="77777777" w:rsidR="009A74B7" w:rsidRPr="00D07A96" w:rsidRDefault="009A74B7" w:rsidP="005F2CC9">
      <w:pPr>
        <w:spacing w:line="480" w:lineRule="auto"/>
        <w:rPr>
          <w:rFonts w:ascii="Arial" w:hAnsi="Arial" w:cs="Arial"/>
          <w:sz w:val="20"/>
          <w:szCs w:val="20"/>
        </w:rPr>
      </w:pPr>
      <w:r w:rsidRPr="00D07A96">
        <w:rPr>
          <w:rFonts w:ascii="Arial" w:hAnsi="Arial" w:cs="Arial"/>
          <w:sz w:val="20"/>
          <w:szCs w:val="20"/>
        </w:rPr>
        <w:t>* Corresponding author</w:t>
      </w:r>
    </w:p>
    <w:p w14:paraId="06864AF0" w14:textId="656E2B17" w:rsidR="009A74B7" w:rsidRPr="00D07A96" w:rsidRDefault="009A74B7" w:rsidP="005F2CC9">
      <w:pPr>
        <w:spacing w:line="480" w:lineRule="auto"/>
        <w:rPr>
          <w:rFonts w:ascii="Arial" w:hAnsi="Arial" w:cs="Arial"/>
          <w:sz w:val="20"/>
          <w:szCs w:val="20"/>
        </w:rPr>
      </w:pPr>
      <w:r w:rsidRPr="00D07A96">
        <w:rPr>
          <w:rFonts w:ascii="Arial" w:hAnsi="Arial" w:cs="Arial"/>
          <w:sz w:val="20"/>
          <w:szCs w:val="20"/>
          <w:vertAlign w:val="superscript"/>
        </w:rPr>
        <w:t>1</w:t>
      </w:r>
      <w:r w:rsidRPr="00D07A96">
        <w:rPr>
          <w:rFonts w:ascii="Arial" w:hAnsi="Arial" w:cs="Arial"/>
          <w:sz w:val="20"/>
          <w:szCs w:val="20"/>
        </w:rPr>
        <w:t xml:space="preserve"> University of Exeter, Centre for Geography and Environmental Sciences</w:t>
      </w:r>
      <w:r w:rsidR="002167A4">
        <w:rPr>
          <w:rFonts w:ascii="Arial" w:hAnsi="Arial" w:cs="Arial"/>
          <w:sz w:val="20"/>
          <w:szCs w:val="20"/>
        </w:rPr>
        <w:t xml:space="preserve"> (CGES)</w:t>
      </w:r>
      <w:r w:rsidR="00AE717C">
        <w:rPr>
          <w:rFonts w:ascii="Arial" w:hAnsi="Arial" w:cs="Arial"/>
          <w:sz w:val="20"/>
          <w:szCs w:val="20"/>
        </w:rPr>
        <w:t xml:space="preserve">, </w:t>
      </w:r>
      <w:proofErr w:type="spellStart"/>
      <w:r w:rsidR="00AE717C">
        <w:rPr>
          <w:rFonts w:ascii="Arial" w:hAnsi="Arial" w:cs="Arial"/>
          <w:sz w:val="20"/>
          <w:szCs w:val="20"/>
        </w:rPr>
        <w:t>Penryn</w:t>
      </w:r>
      <w:proofErr w:type="spellEnd"/>
      <w:r w:rsidRPr="00D07A96">
        <w:rPr>
          <w:rFonts w:ascii="Arial" w:hAnsi="Arial" w:cs="Arial"/>
          <w:sz w:val="20"/>
          <w:szCs w:val="20"/>
        </w:rPr>
        <w:t>, UK.</w:t>
      </w:r>
    </w:p>
    <w:p w14:paraId="6149733F" w14:textId="7A8DFE16" w:rsidR="00C5241B" w:rsidRPr="00D07A96" w:rsidRDefault="00C5241B" w:rsidP="005F2CC9">
      <w:pPr>
        <w:spacing w:line="480" w:lineRule="auto"/>
        <w:rPr>
          <w:rFonts w:ascii="Arial" w:hAnsi="Arial" w:cs="Arial"/>
          <w:sz w:val="20"/>
          <w:szCs w:val="20"/>
        </w:rPr>
      </w:pPr>
      <w:proofErr w:type="gramStart"/>
      <w:r w:rsidRPr="00D07A96">
        <w:rPr>
          <w:rFonts w:ascii="Arial" w:hAnsi="Arial" w:cs="Arial"/>
          <w:sz w:val="20"/>
          <w:szCs w:val="20"/>
          <w:vertAlign w:val="superscript"/>
        </w:rPr>
        <w:t>2</w:t>
      </w:r>
      <w:r w:rsidR="00D4455E" w:rsidRPr="00D07A96">
        <w:rPr>
          <w:rFonts w:ascii="Arial" w:hAnsi="Arial" w:cs="Arial"/>
          <w:sz w:val="20"/>
          <w:szCs w:val="20"/>
        </w:rPr>
        <w:t xml:space="preserve"> </w:t>
      </w:r>
      <w:proofErr w:type="spellStart"/>
      <w:r w:rsidR="00D4455E" w:rsidRPr="00D07A96">
        <w:rPr>
          <w:rStyle w:val="st"/>
          <w:rFonts w:ascii="Arial" w:eastAsia="Times New Roman" w:hAnsi="Arial" w:cs="Arial"/>
          <w:sz w:val="20"/>
          <w:szCs w:val="20"/>
        </w:rPr>
        <w:t>Collecte</w:t>
      </w:r>
      <w:proofErr w:type="spellEnd"/>
      <w:r w:rsidR="00D4455E" w:rsidRPr="00D07A96">
        <w:rPr>
          <w:rStyle w:val="st"/>
          <w:rFonts w:ascii="Arial" w:eastAsia="Times New Roman" w:hAnsi="Arial" w:cs="Arial"/>
          <w:sz w:val="20"/>
          <w:szCs w:val="20"/>
        </w:rPr>
        <w:t xml:space="preserve"> Localisation Satellites (CLS)</w:t>
      </w:r>
      <w:r w:rsidR="00D4455E" w:rsidRPr="00D07A96">
        <w:rPr>
          <w:rFonts w:ascii="Arial" w:hAnsi="Arial" w:cs="Arial"/>
          <w:sz w:val="20"/>
          <w:szCs w:val="20"/>
        </w:rPr>
        <w:t xml:space="preserve">, </w:t>
      </w:r>
      <w:r w:rsidR="00452120">
        <w:rPr>
          <w:rFonts w:ascii="Arial" w:hAnsi="Arial" w:cs="Arial"/>
          <w:sz w:val="20"/>
          <w:szCs w:val="20"/>
        </w:rPr>
        <w:t xml:space="preserve">Brest, </w:t>
      </w:r>
      <w:r w:rsidR="002F0B68" w:rsidRPr="00D07A96">
        <w:rPr>
          <w:rFonts w:ascii="Arial" w:hAnsi="Arial" w:cs="Arial"/>
          <w:sz w:val="20"/>
          <w:szCs w:val="20"/>
        </w:rPr>
        <w:t>France.</w:t>
      </w:r>
      <w:proofErr w:type="gramEnd"/>
    </w:p>
    <w:p w14:paraId="68F58013" w14:textId="616668AF" w:rsidR="009A74B7" w:rsidRPr="0015632E" w:rsidRDefault="00C5241B" w:rsidP="005F2CC9">
      <w:pPr>
        <w:spacing w:line="480" w:lineRule="auto"/>
        <w:rPr>
          <w:rFonts w:ascii="Arial" w:hAnsi="Arial" w:cs="Arial"/>
          <w:sz w:val="20"/>
          <w:szCs w:val="20"/>
        </w:rPr>
      </w:pPr>
      <w:proofErr w:type="gramStart"/>
      <w:r w:rsidRPr="00D07A96">
        <w:rPr>
          <w:rFonts w:ascii="Arial" w:hAnsi="Arial" w:cs="Arial"/>
          <w:sz w:val="20"/>
          <w:szCs w:val="20"/>
          <w:vertAlign w:val="superscript"/>
        </w:rPr>
        <w:t>3</w:t>
      </w:r>
      <w:r w:rsidR="007240A0" w:rsidRPr="00D07A96">
        <w:rPr>
          <w:rFonts w:ascii="Arial" w:hAnsi="Arial" w:cs="Arial"/>
          <w:sz w:val="20"/>
          <w:szCs w:val="20"/>
        </w:rPr>
        <w:t xml:space="preserve"> </w:t>
      </w:r>
      <w:proofErr w:type="spellStart"/>
      <w:r w:rsidR="007240A0" w:rsidRPr="00D07A96">
        <w:rPr>
          <w:rFonts w:ascii="Arial" w:hAnsi="Arial" w:cs="Arial"/>
          <w:sz w:val="20"/>
          <w:szCs w:val="20"/>
        </w:rPr>
        <w:t>OceanDataLab</w:t>
      </w:r>
      <w:proofErr w:type="spellEnd"/>
      <w:r w:rsidR="008A4189">
        <w:rPr>
          <w:rFonts w:ascii="Arial" w:hAnsi="Arial" w:cs="Arial"/>
          <w:sz w:val="20"/>
          <w:szCs w:val="20"/>
        </w:rPr>
        <w:t xml:space="preserve"> (ODL)</w:t>
      </w:r>
      <w:r w:rsidR="00CC5901" w:rsidRPr="00D07A96">
        <w:rPr>
          <w:rFonts w:ascii="Arial" w:hAnsi="Arial" w:cs="Arial"/>
          <w:sz w:val="20"/>
          <w:szCs w:val="20"/>
        </w:rPr>
        <w:t>, Brest</w:t>
      </w:r>
      <w:r w:rsidR="00CC5901" w:rsidRPr="0015632E">
        <w:rPr>
          <w:rFonts w:ascii="Arial" w:hAnsi="Arial" w:cs="Arial"/>
          <w:sz w:val="20"/>
          <w:szCs w:val="20"/>
        </w:rPr>
        <w:t>, France.</w:t>
      </w:r>
      <w:proofErr w:type="gramEnd"/>
    </w:p>
    <w:p w14:paraId="4831DF2D" w14:textId="6CFEF100" w:rsidR="004C2D41" w:rsidRDefault="00C5241B" w:rsidP="005F2CC9">
      <w:pPr>
        <w:spacing w:line="480" w:lineRule="auto"/>
        <w:rPr>
          <w:rFonts w:ascii="Arial" w:hAnsi="Arial" w:cs="Arial"/>
          <w:sz w:val="20"/>
          <w:szCs w:val="20"/>
        </w:rPr>
      </w:pPr>
      <w:r>
        <w:rPr>
          <w:rFonts w:ascii="Arial" w:hAnsi="Arial" w:cs="Arial"/>
          <w:sz w:val="20"/>
          <w:szCs w:val="20"/>
          <w:vertAlign w:val="superscript"/>
        </w:rPr>
        <w:t>4</w:t>
      </w:r>
      <w:r w:rsidR="007240A0" w:rsidRPr="0015632E">
        <w:rPr>
          <w:rFonts w:ascii="Arial" w:hAnsi="Arial" w:cs="Arial"/>
          <w:sz w:val="20"/>
          <w:szCs w:val="20"/>
        </w:rPr>
        <w:t xml:space="preserve"> </w:t>
      </w:r>
      <w:proofErr w:type="spellStart"/>
      <w:r w:rsidR="007240A0">
        <w:rPr>
          <w:rFonts w:ascii="Arial" w:hAnsi="Arial" w:cs="Arial"/>
          <w:sz w:val="20"/>
          <w:szCs w:val="20"/>
        </w:rPr>
        <w:t>Ifremer</w:t>
      </w:r>
      <w:proofErr w:type="spellEnd"/>
      <w:r w:rsidR="007240A0">
        <w:rPr>
          <w:rFonts w:ascii="Arial" w:hAnsi="Arial" w:cs="Arial"/>
          <w:sz w:val="20"/>
          <w:szCs w:val="20"/>
        </w:rPr>
        <w:t xml:space="preserve">, </w:t>
      </w:r>
      <w:proofErr w:type="spellStart"/>
      <w:r w:rsidR="007240A0">
        <w:rPr>
          <w:rFonts w:ascii="Arial" w:hAnsi="Arial" w:cs="Arial"/>
          <w:sz w:val="20"/>
          <w:szCs w:val="20"/>
        </w:rPr>
        <w:t>Laboratoir</w:t>
      </w:r>
      <w:r w:rsidR="009B1FE6">
        <w:rPr>
          <w:rFonts w:ascii="Arial" w:hAnsi="Arial" w:cs="Arial"/>
          <w:sz w:val="20"/>
          <w:szCs w:val="20"/>
        </w:rPr>
        <w:t>e</w:t>
      </w:r>
      <w:proofErr w:type="spellEnd"/>
      <w:r w:rsidR="007240A0">
        <w:rPr>
          <w:rFonts w:ascii="Arial" w:hAnsi="Arial" w:cs="Arial"/>
          <w:sz w:val="20"/>
          <w:szCs w:val="20"/>
        </w:rPr>
        <w:t xml:space="preserve"> </w:t>
      </w:r>
      <w:proofErr w:type="spellStart"/>
      <w:r w:rsidR="007240A0">
        <w:rPr>
          <w:rFonts w:ascii="Arial" w:hAnsi="Arial" w:cs="Arial"/>
          <w:sz w:val="20"/>
          <w:szCs w:val="20"/>
        </w:rPr>
        <w:t>d’Oceanographie</w:t>
      </w:r>
      <w:proofErr w:type="spellEnd"/>
      <w:r w:rsidR="007240A0">
        <w:rPr>
          <w:rFonts w:ascii="Arial" w:hAnsi="Arial" w:cs="Arial"/>
          <w:sz w:val="20"/>
          <w:szCs w:val="20"/>
        </w:rPr>
        <w:t xml:space="preserve"> Physique </w:t>
      </w:r>
      <w:proofErr w:type="gramStart"/>
      <w:r w:rsidR="007240A0">
        <w:rPr>
          <w:rFonts w:ascii="Arial" w:hAnsi="Arial" w:cs="Arial"/>
          <w:sz w:val="20"/>
          <w:szCs w:val="20"/>
        </w:rPr>
        <w:t>et</w:t>
      </w:r>
      <w:proofErr w:type="gramEnd"/>
      <w:r w:rsidR="007240A0">
        <w:rPr>
          <w:rFonts w:ascii="Arial" w:hAnsi="Arial" w:cs="Arial"/>
          <w:sz w:val="20"/>
          <w:szCs w:val="20"/>
        </w:rPr>
        <w:t xml:space="preserve"> </w:t>
      </w:r>
      <w:proofErr w:type="spellStart"/>
      <w:r w:rsidR="007240A0">
        <w:rPr>
          <w:rFonts w:ascii="Arial" w:hAnsi="Arial" w:cs="Arial"/>
          <w:sz w:val="20"/>
          <w:szCs w:val="20"/>
        </w:rPr>
        <w:t>Spatiale</w:t>
      </w:r>
      <w:proofErr w:type="spellEnd"/>
      <w:r w:rsidR="007240A0">
        <w:rPr>
          <w:rFonts w:ascii="Arial" w:hAnsi="Arial" w:cs="Arial"/>
          <w:sz w:val="20"/>
          <w:szCs w:val="20"/>
        </w:rPr>
        <w:t xml:space="preserve"> (LOPS), IUEM,</w:t>
      </w:r>
      <w:r w:rsidR="007240A0" w:rsidRPr="0015632E">
        <w:rPr>
          <w:rFonts w:ascii="Arial" w:hAnsi="Arial" w:cs="Arial"/>
          <w:sz w:val="20"/>
          <w:szCs w:val="20"/>
        </w:rPr>
        <w:t xml:space="preserve"> Brest, France.</w:t>
      </w:r>
    </w:p>
    <w:p w14:paraId="0F01B6C7" w14:textId="78A6A087" w:rsidR="00614764" w:rsidRDefault="00C5241B" w:rsidP="005F2CC9">
      <w:pPr>
        <w:spacing w:line="480" w:lineRule="auto"/>
        <w:rPr>
          <w:rFonts w:ascii="Arial" w:hAnsi="Arial" w:cs="Arial"/>
          <w:sz w:val="20"/>
          <w:szCs w:val="20"/>
        </w:rPr>
      </w:pPr>
      <w:proofErr w:type="gramStart"/>
      <w:r>
        <w:rPr>
          <w:rFonts w:ascii="Arial" w:hAnsi="Arial" w:cs="Arial"/>
          <w:sz w:val="20"/>
          <w:szCs w:val="20"/>
          <w:vertAlign w:val="superscript"/>
        </w:rPr>
        <w:t>5</w:t>
      </w:r>
      <w:r w:rsidR="00614764">
        <w:rPr>
          <w:rFonts w:ascii="Arial" w:hAnsi="Arial" w:cs="Arial"/>
          <w:sz w:val="20"/>
          <w:szCs w:val="20"/>
        </w:rPr>
        <w:t xml:space="preserve"> European Space Agency</w:t>
      </w:r>
      <w:proofErr w:type="gramEnd"/>
      <w:r w:rsidR="00FA76A5">
        <w:rPr>
          <w:rFonts w:ascii="Arial" w:hAnsi="Arial" w:cs="Arial"/>
          <w:sz w:val="20"/>
          <w:szCs w:val="20"/>
        </w:rPr>
        <w:t xml:space="preserve"> (ESA)</w:t>
      </w:r>
      <w:r w:rsidR="00614764">
        <w:rPr>
          <w:rFonts w:ascii="Arial" w:hAnsi="Arial" w:cs="Arial"/>
          <w:sz w:val="20"/>
          <w:szCs w:val="20"/>
        </w:rPr>
        <w:t xml:space="preserve">, </w:t>
      </w:r>
      <w:proofErr w:type="spellStart"/>
      <w:r w:rsidR="00015770">
        <w:rPr>
          <w:rFonts w:ascii="Arial" w:hAnsi="Arial" w:cs="Arial"/>
          <w:sz w:val="20"/>
          <w:szCs w:val="20"/>
        </w:rPr>
        <w:t>Frascati</w:t>
      </w:r>
      <w:proofErr w:type="spellEnd"/>
      <w:r w:rsidR="00015770">
        <w:rPr>
          <w:rFonts w:ascii="Arial" w:hAnsi="Arial" w:cs="Arial"/>
          <w:sz w:val="20"/>
          <w:szCs w:val="20"/>
        </w:rPr>
        <w:t>, Italy</w:t>
      </w:r>
      <w:r w:rsidR="00614764">
        <w:rPr>
          <w:rFonts w:ascii="Arial" w:hAnsi="Arial" w:cs="Arial"/>
          <w:sz w:val="20"/>
          <w:szCs w:val="20"/>
        </w:rPr>
        <w:t>.</w:t>
      </w:r>
    </w:p>
    <w:p w14:paraId="322C19EA" w14:textId="2B6957E0" w:rsidR="00EA6291" w:rsidRDefault="00C5241B" w:rsidP="005F2CC9">
      <w:pPr>
        <w:spacing w:line="480" w:lineRule="auto"/>
        <w:rPr>
          <w:rFonts w:ascii="Arial" w:hAnsi="Arial" w:cs="Arial"/>
          <w:sz w:val="20"/>
          <w:szCs w:val="20"/>
        </w:rPr>
      </w:pPr>
      <w:proofErr w:type="gramStart"/>
      <w:r>
        <w:rPr>
          <w:rFonts w:ascii="Arial" w:hAnsi="Arial" w:cs="Arial"/>
          <w:sz w:val="20"/>
          <w:szCs w:val="20"/>
          <w:vertAlign w:val="superscript"/>
        </w:rPr>
        <w:t>6</w:t>
      </w:r>
      <w:r w:rsidR="00015770">
        <w:rPr>
          <w:rFonts w:ascii="Arial" w:hAnsi="Arial" w:cs="Arial"/>
          <w:sz w:val="20"/>
          <w:szCs w:val="20"/>
        </w:rPr>
        <w:t xml:space="preserve"> European Space Agency</w:t>
      </w:r>
      <w:proofErr w:type="gramEnd"/>
      <w:r w:rsidR="00FA76A5">
        <w:rPr>
          <w:rFonts w:ascii="Arial" w:hAnsi="Arial" w:cs="Arial"/>
          <w:sz w:val="20"/>
          <w:szCs w:val="20"/>
        </w:rPr>
        <w:t xml:space="preserve"> (ESA)</w:t>
      </w:r>
      <w:r w:rsidR="00015770">
        <w:rPr>
          <w:rFonts w:ascii="Arial" w:hAnsi="Arial" w:cs="Arial"/>
          <w:sz w:val="20"/>
          <w:szCs w:val="20"/>
        </w:rPr>
        <w:t xml:space="preserve">, </w:t>
      </w:r>
      <w:proofErr w:type="spellStart"/>
      <w:r w:rsidR="00015770">
        <w:rPr>
          <w:rFonts w:ascii="Arial" w:hAnsi="Arial" w:cs="Arial"/>
          <w:sz w:val="20"/>
          <w:szCs w:val="20"/>
        </w:rPr>
        <w:t>Noordwijk</w:t>
      </w:r>
      <w:proofErr w:type="spellEnd"/>
      <w:r w:rsidR="00015770">
        <w:rPr>
          <w:rFonts w:ascii="Arial" w:hAnsi="Arial" w:cs="Arial"/>
          <w:sz w:val="20"/>
          <w:szCs w:val="20"/>
        </w:rPr>
        <w:t>, The Netherlands.</w:t>
      </w:r>
    </w:p>
    <w:p w14:paraId="3C0DEBD5" w14:textId="77777777" w:rsidR="00097651" w:rsidRPr="00097651" w:rsidRDefault="00097651" w:rsidP="005F2CC9">
      <w:pPr>
        <w:spacing w:line="480" w:lineRule="auto"/>
        <w:rPr>
          <w:rFonts w:ascii="Arial" w:hAnsi="Arial" w:cs="Arial"/>
          <w:sz w:val="20"/>
          <w:szCs w:val="20"/>
        </w:rPr>
      </w:pPr>
    </w:p>
    <w:p w14:paraId="2D3F3D28" w14:textId="4B040BA9" w:rsidR="009A74B7" w:rsidRPr="003C4313" w:rsidRDefault="009A74B7" w:rsidP="005F2CC9">
      <w:pPr>
        <w:spacing w:line="480" w:lineRule="auto"/>
        <w:rPr>
          <w:rFonts w:ascii="Arial" w:hAnsi="Arial" w:cs="Arial"/>
          <w:b/>
          <w:sz w:val="20"/>
          <w:szCs w:val="20"/>
        </w:rPr>
      </w:pPr>
      <w:r w:rsidRPr="003C4313">
        <w:rPr>
          <w:rFonts w:ascii="Arial" w:hAnsi="Arial" w:cs="Arial"/>
          <w:b/>
          <w:sz w:val="20"/>
          <w:szCs w:val="20"/>
        </w:rPr>
        <w:t>Abstract</w:t>
      </w:r>
    </w:p>
    <w:p w14:paraId="63977833" w14:textId="7C4F2670" w:rsidR="00DF17F8" w:rsidRDefault="0080093A" w:rsidP="005F2CC9">
      <w:pPr>
        <w:spacing w:line="480" w:lineRule="auto"/>
        <w:contextualSpacing/>
        <w:rPr>
          <w:rFonts w:ascii="Arial" w:hAnsi="Arial" w:cs="Arial"/>
          <w:sz w:val="20"/>
          <w:szCs w:val="20"/>
        </w:rPr>
      </w:pPr>
      <w:r w:rsidRPr="003C4313">
        <w:rPr>
          <w:rFonts w:ascii="Arial" w:hAnsi="Arial" w:cs="Arial"/>
          <w:sz w:val="20"/>
          <w:szCs w:val="20"/>
        </w:rPr>
        <w:t>The highly heterogeneous and biolog</w:t>
      </w:r>
      <w:r w:rsidR="00FC7AEF">
        <w:rPr>
          <w:rFonts w:ascii="Arial" w:hAnsi="Arial" w:cs="Arial"/>
          <w:sz w:val="20"/>
          <w:szCs w:val="20"/>
        </w:rPr>
        <w:t>ically active continental shelf-</w:t>
      </w:r>
      <w:r w:rsidRPr="003C4313">
        <w:rPr>
          <w:rFonts w:ascii="Arial" w:hAnsi="Arial" w:cs="Arial"/>
          <w:sz w:val="20"/>
          <w:szCs w:val="20"/>
        </w:rPr>
        <w:t xml:space="preserve">seas are important components of the oceanic </w:t>
      </w:r>
      <w:r w:rsidR="002B731B" w:rsidRPr="003C4313">
        <w:rPr>
          <w:rFonts w:ascii="Arial" w:hAnsi="Arial" w:cs="Arial"/>
          <w:sz w:val="20"/>
          <w:szCs w:val="20"/>
        </w:rPr>
        <w:t xml:space="preserve">carbon </w:t>
      </w:r>
      <w:r w:rsidRPr="003C4313">
        <w:rPr>
          <w:rFonts w:ascii="Arial" w:hAnsi="Arial" w:cs="Arial"/>
          <w:sz w:val="20"/>
          <w:szCs w:val="20"/>
        </w:rPr>
        <w:t>sink</w:t>
      </w:r>
      <w:r w:rsidR="007E6195">
        <w:rPr>
          <w:rFonts w:ascii="Arial" w:hAnsi="Arial" w:cs="Arial"/>
          <w:sz w:val="20"/>
          <w:szCs w:val="20"/>
        </w:rPr>
        <w:t>.</w:t>
      </w:r>
      <w:r w:rsidR="009855E5">
        <w:rPr>
          <w:rFonts w:ascii="Arial" w:hAnsi="Arial" w:cs="Arial"/>
          <w:sz w:val="20"/>
          <w:szCs w:val="20"/>
        </w:rPr>
        <w:t xml:space="preserve"> </w:t>
      </w:r>
      <w:r w:rsidR="00C6450C" w:rsidRPr="000159AE">
        <w:rPr>
          <w:rFonts w:ascii="Arial" w:hAnsi="Arial" w:cs="Arial"/>
          <w:sz w:val="20"/>
          <w:szCs w:val="20"/>
        </w:rPr>
        <w:t>C</w:t>
      </w:r>
      <w:r w:rsidR="0093407B" w:rsidRPr="000159AE">
        <w:rPr>
          <w:rFonts w:ascii="Arial" w:hAnsi="Arial" w:cs="Arial"/>
          <w:sz w:val="20"/>
          <w:szCs w:val="20"/>
        </w:rPr>
        <w:t>arbon</w:t>
      </w:r>
      <w:r w:rsidR="00D92160" w:rsidRPr="000159AE">
        <w:rPr>
          <w:rFonts w:ascii="Arial" w:hAnsi="Arial" w:cs="Arial"/>
          <w:sz w:val="20"/>
          <w:szCs w:val="20"/>
        </w:rPr>
        <w:t xml:space="preserve"> rich</w:t>
      </w:r>
      <w:r w:rsidR="0093407B" w:rsidRPr="000159AE">
        <w:rPr>
          <w:rFonts w:ascii="Arial" w:hAnsi="Arial" w:cs="Arial"/>
          <w:sz w:val="20"/>
          <w:szCs w:val="20"/>
        </w:rPr>
        <w:t xml:space="preserve"> </w:t>
      </w:r>
      <w:r w:rsidR="00D92160" w:rsidRPr="000159AE">
        <w:rPr>
          <w:rFonts w:ascii="Arial" w:hAnsi="Arial" w:cs="Arial"/>
          <w:sz w:val="20"/>
          <w:szCs w:val="20"/>
        </w:rPr>
        <w:t>water</w:t>
      </w:r>
      <w:r w:rsidR="0093407B" w:rsidRPr="000159AE">
        <w:rPr>
          <w:rFonts w:ascii="Arial" w:hAnsi="Arial" w:cs="Arial"/>
          <w:sz w:val="20"/>
          <w:szCs w:val="20"/>
        </w:rPr>
        <w:t xml:space="preserve"> </w:t>
      </w:r>
      <w:r w:rsidR="00A03AEE">
        <w:rPr>
          <w:rFonts w:ascii="Arial" w:hAnsi="Arial" w:cs="Arial"/>
          <w:sz w:val="20"/>
          <w:szCs w:val="20"/>
        </w:rPr>
        <w:t xml:space="preserve">from shelf-seas </w:t>
      </w:r>
      <w:proofErr w:type="gramStart"/>
      <w:r w:rsidR="00A03AEE">
        <w:rPr>
          <w:rFonts w:ascii="Arial" w:hAnsi="Arial" w:cs="Arial"/>
          <w:sz w:val="20"/>
          <w:szCs w:val="20"/>
        </w:rPr>
        <w:t>are</w:t>
      </w:r>
      <w:proofErr w:type="gramEnd"/>
      <w:r w:rsidR="0093407B" w:rsidRPr="000159AE">
        <w:rPr>
          <w:rFonts w:ascii="Arial" w:hAnsi="Arial" w:cs="Arial"/>
          <w:sz w:val="20"/>
          <w:szCs w:val="20"/>
        </w:rPr>
        <w:t xml:space="preserve"> exported at depth to the open ocean, a process known as the </w:t>
      </w:r>
      <w:r w:rsidR="007A717C" w:rsidRPr="000159AE">
        <w:rPr>
          <w:rFonts w:ascii="Arial" w:hAnsi="Arial" w:cs="Arial"/>
          <w:sz w:val="20"/>
          <w:szCs w:val="20"/>
        </w:rPr>
        <w:t>c</w:t>
      </w:r>
      <w:r w:rsidR="0007653F" w:rsidRPr="000159AE">
        <w:rPr>
          <w:rFonts w:ascii="Arial" w:hAnsi="Arial" w:cs="Arial"/>
          <w:sz w:val="20"/>
          <w:szCs w:val="20"/>
        </w:rPr>
        <w:t>ontinental</w:t>
      </w:r>
      <w:r w:rsidR="007A717C" w:rsidRPr="000159AE">
        <w:rPr>
          <w:rFonts w:ascii="Arial" w:hAnsi="Arial" w:cs="Arial"/>
          <w:sz w:val="20"/>
          <w:szCs w:val="20"/>
        </w:rPr>
        <w:t xml:space="preserve"> shelf p</w:t>
      </w:r>
      <w:r w:rsidR="0093407B" w:rsidRPr="000159AE">
        <w:rPr>
          <w:rFonts w:ascii="Arial" w:hAnsi="Arial" w:cs="Arial"/>
          <w:sz w:val="20"/>
          <w:szCs w:val="20"/>
        </w:rPr>
        <w:t>ump,</w:t>
      </w:r>
      <w:r w:rsidR="0007653F" w:rsidRPr="000159AE">
        <w:rPr>
          <w:rFonts w:ascii="Arial" w:hAnsi="Arial" w:cs="Arial"/>
          <w:sz w:val="20"/>
          <w:szCs w:val="20"/>
        </w:rPr>
        <w:t xml:space="preserve"> with </w:t>
      </w:r>
      <w:r w:rsidR="002217FE" w:rsidRPr="000159AE">
        <w:rPr>
          <w:rFonts w:ascii="Arial" w:hAnsi="Arial" w:cs="Arial"/>
          <w:sz w:val="20"/>
          <w:szCs w:val="20"/>
        </w:rPr>
        <w:t xml:space="preserve">open ocean </w:t>
      </w:r>
      <w:r w:rsidR="0093407B" w:rsidRPr="000159AE">
        <w:rPr>
          <w:rFonts w:ascii="Arial" w:hAnsi="Arial" w:cs="Arial"/>
          <w:sz w:val="20"/>
          <w:szCs w:val="20"/>
        </w:rPr>
        <w:t>surface water moving</w:t>
      </w:r>
      <w:r w:rsidR="00512A69">
        <w:rPr>
          <w:rFonts w:ascii="Arial" w:hAnsi="Arial" w:cs="Arial"/>
          <w:sz w:val="20"/>
          <w:szCs w:val="20"/>
        </w:rPr>
        <w:t xml:space="preserve"> (transport</w:t>
      </w:r>
      <w:r w:rsidR="00186F4D">
        <w:rPr>
          <w:rFonts w:ascii="Arial" w:hAnsi="Arial" w:cs="Arial"/>
          <w:sz w:val="20"/>
          <w:szCs w:val="20"/>
        </w:rPr>
        <w:t>ed</w:t>
      </w:r>
      <w:r w:rsidR="00512A69">
        <w:rPr>
          <w:rFonts w:ascii="Arial" w:hAnsi="Arial" w:cs="Arial"/>
          <w:sz w:val="20"/>
          <w:szCs w:val="20"/>
        </w:rPr>
        <w:t>)</w:t>
      </w:r>
      <w:r w:rsidR="0093407B" w:rsidRPr="000159AE">
        <w:rPr>
          <w:rFonts w:ascii="Arial" w:hAnsi="Arial" w:cs="Arial"/>
          <w:sz w:val="20"/>
          <w:szCs w:val="20"/>
        </w:rPr>
        <w:t xml:space="preserve"> onto the shelf </w:t>
      </w:r>
      <w:r w:rsidR="0007653F" w:rsidRPr="000159AE">
        <w:rPr>
          <w:rFonts w:ascii="Arial" w:hAnsi="Arial" w:cs="Arial"/>
          <w:sz w:val="20"/>
          <w:szCs w:val="20"/>
        </w:rPr>
        <w:t>driving the export at depth</w:t>
      </w:r>
      <w:r w:rsidR="0093407B" w:rsidRPr="000159AE">
        <w:rPr>
          <w:rFonts w:ascii="Arial" w:hAnsi="Arial" w:cs="Arial"/>
          <w:sz w:val="20"/>
          <w:szCs w:val="20"/>
        </w:rPr>
        <w:t>.</w:t>
      </w:r>
      <w:r w:rsidR="00BC25CE" w:rsidRPr="000159AE">
        <w:rPr>
          <w:rFonts w:ascii="Arial" w:hAnsi="Arial" w:cs="Arial"/>
          <w:sz w:val="20"/>
          <w:szCs w:val="20"/>
        </w:rPr>
        <w:t xml:space="preserve"> </w:t>
      </w:r>
      <w:r w:rsidR="00267E88" w:rsidRPr="000159AE">
        <w:rPr>
          <w:rFonts w:ascii="Arial" w:hAnsi="Arial" w:cs="Arial"/>
          <w:sz w:val="20"/>
          <w:szCs w:val="20"/>
        </w:rPr>
        <w:t xml:space="preserve">A slowing of </w:t>
      </w:r>
      <w:r w:rsidR="0089773E">
        <w:rPr>
          <w:rFonts w:ascii="Arial" w:hAnsi="Arial" w:cs="Arial"/>
          <w:sz w:val="20"/>
          <w:szCs w:val="20"/>
        </w:rPr>
        <w:t xml:space="preserve">this </w:t>
      </w:r>
      <w:r w:rsidR="00800D86">
        <w:rPr>
          <w:rFonts w:ascii="Arial" w:hAnsi="Arial" w:cs="Arial"/>
          <w:sz w:val="20"/>
          <w:szCs w:val="20"/>
        </w:rPr>
        <w:t xml:space="preserve">export </w:t>
      </w:r>
      <w:r w:rsidR="00267E88">
        <w:rPr>
          <w:rFonts w:ascii="Arial" w:hAnsi="Arial" w:cs="Arial"/>
          <w:sz w:val="20"/>
          <w:szCs w:val="20"/>
        </w:rPr>
        <w:t>implies increasing ocean acidification</w:t>
      </w:r>
      <w:r w:rsidR="00123D98">
        <w:rPr>
          <w:rFonts w:ascii="Arial" w:hAnsi="Arial" w:cs="Arial"/>
          <w:sz w:val="20"/>
          <w:szCs w:val="20"/>
        </w:rPr>
        <w:t xml:space="preserve"> within the shelf-</w:t>
      </w:r>
      <w:r w:rsidR="00FA17EB">
        <w:rPr>
          <w:rFonts w:ascii="Arial" w:hAnsi="Arial" w:cs="Arial"/>
          <w:sz w:val="20"/>
          <w:szCs w:val="20"/>
        </w:rPr>
        <w:t>sea</w:t>
      </w:r>
      <w:r w:rsidR="002E3B74">
        <w:rPr>
          <w:rFonts w:ascii="Arial" w:hAnsi="Arial" w:cs="Arial"/>
          <w:sz w:val="20"/>
          <w:szCs w:val="20"/>
        </w:rPr>
        <w:t xml:space="preserve">. </w:t>
      </w:r>
      <w:r w:rsidR="003B51E2">
        <w:rPr>
          <w:rFonts w:ascii="Arial" w:hAnsi="Arial" w:cs="Arial"/>
          <w:sz w:val="20"/>
          <w:szCs w:val="20"/>
        </w:rPr>
        <w:t>E</w:t>
      </w:r>
      <w:r w:rsidR="00490D76">
        <w:rPr>
          <w:rFonts w:ascii="Arial" w:hAnsi="Arial" w:cs="Arial"/>
          <w:sz w:val="20"/>
          <w:szCs w:val="20"/>
        </w:rPr>
        <w:t>xisting</w:t>
      </w:r>
      <w:r w:rsidR="00DF17F8" w:rsidRPr="003C4313">
        <w:rPr>
          <w:rFonts w:ascii="Arial" w:hAnsi="Arial" w:cs="Arial"/>
          <w:sz w:val="20"/>
          <w:szCs w:val="20"/>
        </w:rPr>
        <w:t xml:space="preserve"> methods</w:t>
      </w:r>
      <w:r w:rsidR="00537058" w:rsidRPr="003C4313">
        <w:rPr>
          <w:rFonts w:ascii="Arial" w:hAnsi="Arial" w:cs="Arial"/>
          <w:sz w:val="20"/>
          <w:szCs w:val="20"/>
        </w:rPr>
        <w:t xml:space="preserve"> to study </w:t>
      </w:r>
      <w:r w:rsidR="0046591D">
        <w:rPr>
          <w:rFonts w:ascii="Arial" w:hAnsi="Arial" w:cs="Arial"/>
          <w:sz w:val="20"/>
          <w:szCs w:val="20"/>
        </w:rPr>
        <w:t xml:space="preserve">shelf-wide exchange </w:t>
      </w:r>
      <w:r w:rsidR="00162381">
        <w:rPr>
          <w:rFonts w:ascii="Arial" w:hAnsi="Arial" w:cs="Arial"/>
          <w:sz w:val="20"/>
          <w:szCs w:val="20"/>
        </w:rPr>
        <w:t xml:space="preserve">focus on </w:t>
      </w:r>
      <w:r w:rsidR="0027630C">
        <w:rPr>
          <w:rFonts w:ascii="Arial" w:hAnsi="Arial" w:cs="Arial"/>
          <w:sz w:val="20"/>
          <w:szCs w:val="20"/>
        </w:rPr>
        <w:t xml:space="preserve">the wind </w:t>
      </w:r>
      <w:r w:rsidR="00162381">
        <w:rPr>
          <w:rFonts w:ascii="Arial" w:hAnsi="Arial" w:cs="Arial"/>
          <w:sz w:val="20"/>
          <w:szCs w:val="20"/>
        </w:rPr>
        <w:t>or geostrophic currents,</w:t>
      </w:r>
      <w:r w:rsidR="007D768C" w:rsidRPr="003C4313">
        <w:rPr>
          <w:rFonts w:ascii="Arial" w:hAnsi="Arial" w:cs="Arial"/>
          <w:sz w:val="20"/>
          <w:szCs w:val="20"/>
        </w:rPr>
        <w:t xml:space="preserve"> </w:t>
      </w:r>
      <w:r w:rsidR="003D106D">
        <w:rPr>
          <w:rFonts w:ascii="Arial" w:hAnsi="Arial" w:cs="Arial"/>
          <w:sz w:val="20"/>
          <w:szCs w:val="20"/>
        </w:rPr>
        <w:t xml:space="preserve">often </w:t>
      </w:r>
      <w:r w:rsidR="007D768C" w:rsidRPr="003C4313">
        <w:rPr>
          <w:rFonts w:ascii="Arial" w:hAnsi="Arial" w:cs="Arial"/>
          <w:sz w:val="20"/>
          <w:szCs w:val="20"/>
        </w:rPr>
        <w:t>ignoring</w:t>
      </w:r>
      <w:r w:rsidR="00BB03D5" w:rsidRPr="003C4313">
        <w:rPr>
          <w:rFonts w:ascii="Arial" w:hAnsi="Arial" w:cs="Arial"/>
          <w:sz w:val="20"/>
          <w:szCs w:val="20"/>
        </w:rPr>
        <w:t xml:space="preserve"> the</w:t>
      </w:r>
      <w:r w:rsidR="00162381">
        <w:rPr>
          <w:rFonts w:ascii="Arial" w:hAnsi="Arial" w:cs="Arial"/>
          <w:sz w:val="20"/>
          <w:szCs w:val="20"/>
        </w:rPr>
        <w:t>ir combined effect</w:t>
      </w:r>
      <w:r w:rsidR="00D926D7">
        <w:rPr>
          <w:rFonts w:ascii="Arial" w:hAnsi="Arial" w:cs="Arial"/>
          <w:sz w:val="20"/>
          <w:szCs w:val="20"/>
        </w:rPr>
        <w:t xml:space="preserve">, spatial </w:t>
      </w:r>
      <w:proofErr w:type="spellStart"/>
      <w:r w:rsidR="00D926D7">
        <w:rPr>
          <w:rFonts w:ascii="Arial" w:hAnsi="Arial" w:cs="Arial"/>
          <w:sz w:val="20"/>
          <w:szCs w:val="20"/>
        </w:rPr>
        <w:t>heterogeniety</w:t>
      </w:r>
      <w:proofErr w:type="spellEnd"/>
      <w:r w:rsidR="00162381">
        <w:rPr>
          <w:rFonts w:ascii="Arial" w:hAnsi="Arial" w:cs="Arial"/>
          <w:sz w:val="20"/>
          <w:szCs w:val="20"/>
        </w:rPr>
        <w:t xml:space="preserve"> or </w:t>
      </w:r>
      <w:r w:rsidR="003B452D">
        <w:rPr>
          <w:rFonts w:ascii="Arial" w:hAnsi="Arial" w:cs="Arial"/>
          <w:sz w:val="20"/>
          <w:szCs w:val="20"/>
        </w:rPr>
        <w:t xml:space="preserve">any other </w:t>
      </w:r>
      <w:r w:rsidR="005419B3">
        <w:rPr>
          <w:rFonts w:ascii="Arial" w:hAnsi="Arial" w:cs="Arial"/>
          <w:sz w:val="20"/>
          <w:szCs w:val="20"/>
        </w:rPr>
        <w:t xml:space="preserve">ageostrophic </w:t>
      </w:r>
      <w:r w:rsidR="00F9184D">
        <w:rPr>
          <w:rFonts w:ascii="Arial" w:hAnsi="Arial" w:cs="Arial"/>
          <w:sz w:val="20"/>
          <w:szCs w:val="20"/>
        </w:rPr>
        <w:t xml:space="preserve">current </w:t>
      </w:r>
      <w:r w:rsidR="005419B3">
        <w:rPr>
          <w:rFonts w:ascii="Arial" w:hAnsi="Arial" w:cs="Arial"/>
          <w:sz w:val="20"/>
          <w:szCs w:val="20"/>
        </w:rPr>
        <w:t>components</w:t>
      </w:r>
      <w:r w:rsidR="00BB03D5" w:rsidRPr="003C4313">
        <w:rPr>
          <w:rFonts w:ascii="Arial" w:hAnsi="Arial" w:cs="Arial"/>
          <w:sz w:val="20"/>
          <w:szCs w:val="20"/>
        </w:rPr>
        <w:t xml:space="preserve">.  </w:t>
      </w:r>
      <w:r w:rsidR="00ED088D">
        <w:rPr>
          <w:rFonts w:ascii="Arial" w:hAnsi="Arial" w:cs="Arial"/>
          <w:sz w:val="20"/>
          <w:szCs w:val="20"/>
        </w:rPr>
        <w:t>Here we investigate the influence</w:t>
      </w:r>
      <w:r w:rsidR="00DF17F8" w:rsidRPr="003C4313">
        <w:rPr>
          <w:rFonts w:ascii="Arial" w:hAnsi="Arial" w:cs="Arial"/>
          <w:sz w:val="20"/>
          <w:szCs w:val="20"/>
        </w:rPr>
        <w:t xml:space="preserve"> that wind, wave and current interactions can have on surface transport</w:t>
      </w:r>
      <w:r w:rsidR="00286A62">
        <w:rPr>
          <w:rFonts w:ascii="Arial" w:hAnsi="Arial" w:cs="Arial"/>
          <w:sz w:val="20"/>
          <w:szCs w:val="20"/>
        </w:rPr>
        <w:t xml:space="preserve"> and carbon export</w:t>
      </w:r>
      <w:r w:rsidR="00DF17F8" w:rsidRPr="003C4313">
        <w:rPr>
          <w:rFonts w:ascii="Arial" w:hAnsi="Arial" w:cs="Arial"/>
          <w:sz w:val="20"/>
          <w:szCs w:val="20"/>
        </w:rPr>
        <w:t xml:space="preserve"> across continental shel</w:t>
      </w:r>
      <w:r w:rsidR="00174E36">
        <w:rPr>
          <w:rFonts w:ascii="Arial" w:hAnsi="Arial" w:cs="Arial"/>
          <w:sz w:val="20"/>
          <w:szCs w:val="20"/>
        </w:rPr>
        <w:t>ves</w:t>
      </w:r>
      <w:r w:rsidR="00DF17F8" w:rsidRPr="003C4313">
        <w:rPr>
          <w:rFonts w:ascii="Arial" w:hAnsi="Arial" w:cs="Arial"/>
          <w:sz w:val="20"/>
          <w:szCs w:val="20"/>
        </w:rPr>
        <w:t>.</w:t>
      </w:r>
      <w:r w:rsidR="006901C4" w:rsidRPr="003C4313">
        <w:rPr>
          <w:rFonts w:ascii="Arial" w:hAnsi="Arial" w:cs="Arial"/>
          <w:sz w:val="20"/>
          <w:szCs w:val="20"/>
        </w:rPr>
        <w:t xml:space="preserve"> </w:t>
      </w:r>
      <w:r w:rsidR="00404CC5">
        <w:rPr>
          <w:rFonts w:ascii="Arial" w:hAnsi="Arial" w:cs="Arial"/>
          <w:sz w:val="20"/>
          <w:szCs w:val="20"/>
        </w:rPr>
        <w:t xml:space="preserve">Using a </w:t>
      </w:r>
      <w:r w:rsidR="00D61DF4">
        <w:rPr>
          <w:rFonts w:ascii="Arial" w:hAnsi="Arial" w:cs="Arial"/>
          <w:sz w:val="20"/>
          <w:szCs w:val="20"/>
        </w:rPr>
        <w:t xml:space="preserve">21 year </w:t>
      </w:r>
      <w:r w:rsidR="00AB1B57">
        <w:rPr>
          <w:rFonts w:ascii="Arial" w:hAnsi="Arial" w:cs="Arial"/>
          <w:sz w:val="20"/>
          <w:szCs w:val="20"/>
        </w:rPr>
        <w:t xml:space="preserve">global </w:t>
      </w:r>
      <w:r w:rsidR="00244AB8">
        <w:rPr>
          <w:rFonts w:ascii="Arial" w:hAnsi="Arial" w:cs="Arial"/>
          <w:sz w:val="20"/>
          <w:szCs w:val="20"/>
        </w:rPr>
        <w:t xml:space="preserve">re-analysis </w:t>
      </w:r>
      <w:r w:rsidR="00DD13A6" w:rsidRPr="003C4313">
        <w:rPr>
          <w:rFonts w:ascii="Arial" w:hAnsi="Arial" w:cs="Arial"/>
          <w:sz w:val="20"/>
          <w:szCs w:val="20"/>
        </w:rPr>
        <w:t>dataset</w:t>
      </w:r>
      <w:r w:rsidR="00E3767D">
        <w:rPr>
          <w:rFonts w:ascii="Arial" w:hAnsi="Arial" w:cs="Arial"/>
          <w:sz w:val="20"/>
          <w:szCs w:val="20"/>
        </w:rPr>
        <w:t xml:space="preserve"> </w:t>
      </w:r>
      <w:r w:rsidR="00DD13A6" w:rsidRPr="003C4313">
        <w:rPr>
          <w:rFonts w:ascii="Arial" w:hAnsi="Arial" w:cs="Arial"/>
          <w:sz w:val="20"/>
          <w:szCs w:val="20"/>
        </w:rPr>
        <w:t>w</w:t>
      </w:r>
      <w:r w:rsidR="00865EC0">
        <w:rPr>
          <w:rFonts w:ascii="Arial" w:hAnsi="Arial" w:cs="Arial"/>
          <w:sz w:val="20"/>
          <w:szCs w:val="20"/>
        </w:rPr>
        <w:t>e identify</w:t>
      </w:r>
      <w:r w:rsidR="00FB670A">
        <w:rPr>
          <w:rFonts w:ascii="Arial" w:hAnsi="Arial" w:cs="Arial"/>
          <w:sz w:val="20"/>
          <w:szCs w:val="20"/>
        </w:rPr>
        <w:t xml:space="preserve"> that geostrophic</w:t>
      </w:r>
      <w:r w:rsidR="006901C4" w:rsidRPr="003C4313">
        <w:rPr>
          <w:rFonts w:ascii="Arial" w:hAnsi="Arial" w:cs="Arial"/>
          <w:sz w:val="20"/>
          <w:szCs w:val="20"/>
        </w:rPr>
        <w:t xml:space="preserve"> and wind dri</w:t>
      </w:r>
      <w:r w:rsidR="0067095B">
        <w:rPr>
          <w:rFonts w:ascii="Arial" w:hAnsi="Arial" w:cs="Arial"/>
          <w:sz w:val="20"/>
          <w:szCs w:val="20"/>
        </w:rPr>
        <w:t>ven Ekman processes are</w:t>
      </w:r>
      <w:r w:rsidR="00B23F36">
        <w:rPr>
          <w:rFonts w:ascii="Arial" w:hAnsi="Arial" w:cs="Arial"/>
          <w:sz w:val="20"/>
          <w:szCs w:val="20"/>
        </w:rPr>
        <w:t xml:space="preserve"> </w:t>
      </w:r>
      <w:r w:rsidR="006901C4" w:rsidRPr="003C4313">
        <w:rPr>
          <w:rFonts w:ascii="Arial" w:hAnsi="Arial" w:cs="Arial"/>
          <w:sz w:val="20"/>
          <w:szCs w:val="20"/>
        </w:rPr>
        <w:t xml:space="preserve">important for </w:t>
      </w:r>
      <w:r w:rsidR="003C5F33">
        <w:rPr>
          <w:rFonts w:ascii="Arial" w:hAnsi="Arial" w:cs="Arial"/>
          <w:sz w:val="20"/>
          <w:szCs w:val="20"/>
        </w:rPr>
        <w:t xml:space="preserve">the </w:t>
      </w:r>
      <w:r w:rsidR="006901C4" w:rsidRPr="003C4313">
        <w:rPr>
          <w:rFonts w:ascii="Arial" w:hAnsi="Arial" w:cs="Arial"/>
          <w:sz w:val="20"/>
          <w:szCs w:val="20"/>
        </w:rPr>
        <w:t>transp</w:t>
      </w:r>
      <w:r w:rsidR="003108B5">
        <w:rPr>
          <w:rFonts w:ascii="Arial" w:hAnsi="Arial" w:cs="Arial"/>
          <w:sz w:val="20"/>
          <w:szCs w:val="20"/>
        </w:rPr>
        <w:t xml:space="preserve">ort of water onto </w:t>
      </w:r>
      <w:r w:rsidR="00F50F0C" w:rsidRPr="003C4313">
        <w:rPr>
          <w:rFonts w:ascii="Arial" w:hAnsi="Arial" w:cs="Arial"/>
          <w:sz w:val="20"/>
          <w:szCs w:val="20"/>
        </w:rPr>
        <w:t>shelf seas</w:t>
      </w:r>
      <w:r w:rsidR="00AB2F37">
        <w:rPr>
          <w:rFonts w:ascii="Arial" w:hAnsi="Arial" w:cs="Arial"/>
          <w:sz w:val="20"/>
          <w:szCs w:val="20"/>
        </w:rPr>
        <w:t xml:space="preserve">; the dominance of each </w:t>
      </w:r>
      <w:r w:rsidR="00E76118">
        <w:rPr>
          <w:rFonts w:ascii="Arial" w:hAnsi="Arial" w:cs="Arial"/>
          <w:sz w:val="20"/>
          <w:szCs w:val="20"/>
        </w:rPr>
        <w:t>being</w:t>
      </w:r>
      <w:r w:rsidR="00E76118" w:rsidRPr="003C4313">
        <w:rPr>
          <w:rFonts w:ascii="Arial" w:hAnsi="Arial" w:cs="Arial"/>
          <w:sz w:val="20"/>
          <w:szCs w:val="20"/>
        </w:rPr>
        <w:t xml:space="preserve"> location and season dependent</w:t>
      </w:r>
      <w:r w:rsidR="00DB4981">
        <w:rPr>
          <w:rFonts w:ascii="Arial" w:hAnsi="Arial" w:cs="Arial"/>
          <w:sz w:val="20"/>
          <w:szCs w:val="20"/>
        </w:rPr>
        <w:t xml:space="preserve">.  </w:t>
      </w:r>
      <w:r w:rsidR="00B4438B">
        <w:rPr>
          <w:rFonts w:ascii="Arial" w:hAnsi="Arial" w:cs="Arial"/>
          <w:sz w:val="20"/>
          <w:szCs w:val="20"/>
        </w:rPr>
        <w:t xml:space="preserve">A </w:t>
      </w:r>
      <w:r w:rsidR="0011614D">
        <w:rPr>
          <w:rFonts w:ascii="Arial" w:hAnsi="Arial" w:cs="Arial"/>
          <w:sz w:val="20"/>
          <w:szCs w:val="20"/>
        </w:rPr>
        <w:t xml:space="preserve">global </w:t>
      </w:r>
      <w:r w:rsidR="00680EFD">
        <w:rPr>
          <w:rFonts w:ascii="Arial" w:hAnsi="Arial" w:cs="Arial"/>
          <w:sz w:val="20"/>
          <w:szCs w:val="20"/>
        </w:rPr>
        <w:t xml:space="preserve">wave </w:t>
      </w:r>
      <w:r w:rsidR="00B4438B">
        <w:rPr>
          <w:rFonts w:ascii="Arial" w:hAnsi="Arial" w:cs="Arial"/>
          <w:sz w:val="20"/>
          <w:szCs w:val="20"/>
        </w:rPr>
        <w:t xml:space="preserve">model re-analysis </w:t>
      </w:r>
      <w:r w:rsidR="00E76118">
        <w:rPr>
          <w:rFonts w:ascii="Arial" w:hAnsi="Arial" w:cs="Arial"/>
          <w:sz w:val="20"/>
          <w:szCs w:val="20"/>
        </w:rPr>
        <w:t xml:space="preserve">shows that </w:t>
      </w:r>
      <w:r w:rsidR="0091309B">
        <w:rPr>
          <w:rFonts w:ascii="Arial" w:hAnsi="Arial" w:cs="Arial"/>
          <w:sz w:val="20"/>
          <w:szCs w:val="20"/>
        </w:rPr>
        <w:t xml:space="preserve">one type of </w:t>
      </w:r>
      <w:r w:rsidR="00485724">
        <w:rPr>
          <w:rFonts w:ascii="Arial" w:hAnsi="Arial" w:cs="Arial"/>
          <w:sz w:val="20"/>
          <w:szCs w:val="20"/>
        </w:rPr>
        <w:t xml:space="preserve">ageostrophic </w:t>
      </w:r>
      <w:r w:rsidR="0091309B">
        <w:rPr>
          <w:rFonts w:ascii="Arial" w:hAnsi="Arial" w:cs="Arial"/>
          <w:sz w:val="20"/>
          <w:szCs w:val="20"/>
        </w:rPr>
        <w:t xml:space="preserve">flow, </w:t>
      </w:r>
      <w:r w:rsidR="0031261F">
        <w:rPr>
          <w:rFonts w:ascii="Arial" w:hAnsi="Arial" w:cs="Arial"/>
          <w:sz w:val="20"/>
          <w:szCs w:val="20"/>
        </w:rPr>
        <w:t>Stokes drift</w:t>
      </w:r>
      <w:r w:rsidR="00447B4E">
        <w:rPr>
          <w:rFonts w:ascii="Arial" w:hAnsi="Arial" w:cs="Arial"/>
          <w:sz w:val="20"/>
          <w:szCs w:val="20"/>
        </w:rPr>
        <w:t xml:space="preserve"> due to waves</w:t>
      </w:r>
      <w:r w:rsidR="0091309B">
        <w:rPr>
          <w:rFonts w:ascii="Arial" w:hAnsi="Arial" w:cs="Arial"/>
          <w:sz w:val="20"/>
          <w:szCs w:val="20"/>
        </w:rPr>
        <w:t xml:space="preserve">, </w:t>
      </w:r>
      <w:r w:rsidR="00277A9E">
        <w:rPr>
          <w:rFonts w:ascii="Arial" w:hAnsi="Arial" w:cs="Arial"/>
          <w:sz w:val="20"/>
          <w:szCs w:val="20"/>
        </w:rPr>
        <w:t>can also be significant</w:t>
      </w:r>
      <w:r w:rsidR="000511FA">
        <w:rPr>
          <w:rFonts w:ascii="Arial" w:hAnsi="Arial" w:cs="Arial"/>
          <w:sz w:val="20"/>
          <w:szCs w:val="20"/>
        </w:rPr>
        <w:t>.</w:t>
      </w:r>
      <w:r w:rsidR="008B649A">
        <w:rPr>
          <w:rFonts w:ascii="Arial" w:hAnsi="Arial" w:cs="Arial"/>
          <w:sz w:val="20"/>
          <w:szCs w:val="20"/>
        </w:rPr>
        <w:t xml:space="preserve"> </w:t>
      </w:r>
      <w:r w:rsidR="007E6195">
        <w:rPr>
          <w:rFonts w:ascii="Arial" w:hAnsi="Arial" w:cs="Arial"/>
          <w:sz w:val="20"/>
          <w:szCs w:val="20"/>
        </w:rPr>
        <w:t>Using these results and grouping shelf seas based on their</w:t>
      </w:r>
      <w:r w:rsidR="00AF2047">
        <w:rPr>
          <w:rFonts w:ascii="Arial" w:hAnsi="Arial" w:cs="Arial"/>
          <w:sz w:val="20"/>
          <w:szCs w:val="20"/>
        </w:rPr>
        <w:t xml:space="preserve"> observed rates of carbon accumulation</w:t>
      </w:r>
      <w:r w:rsidR="007E6195">
        <w:rPr>
          <w:rFonts w:ascii="Arial" w:hAnsi="Arial" w:cs="Arial"/>
          <w:sz w:val="20"/>
          <w:szCs w:val="20"/>
        </w:rPr>
        <w:t xml:space="preserve"> suggests that differ</w:t>
      </w:r>
      <w:r w:rsidR="00240B12">
        <w:rPr>
          <w:rFonts w:ascii="Arial" w:hAnsi="Arial" w:cs="Arial"/>
          <w:sz w:val="20"/>
          <w:szCs w:val="20"/>
        </w:rPr>
        <w:t xml:space="preserve">ences in rates could be </w:t>
      </w:r>
      <w:r w:rsidR="007E6195">
        <w:rPr>
          <w:rFonts w:ascii="Arial" w:hAnsi="Arial" w:cs="Arial"/>
          <w:sz w:val="20"/>
          <w:szCs w:val="20"/>
        </w:rPr>
        <w:t>explained by the coupling (or lack of it)</w:t>
      </w:r>
      <w:r w:rsidR="002A1F36">
        <w:rPr>
          <w:rFonts w:ascii="Arial" w:hAnsi="Arial" w:cs="Arial"/>
          <w:sz w:val="20"/>
          <w:szCs w:val="20"/>
        </w:rPr>
        <w:t xml:space="preserve"> between the processes driving </w:t>
      </w:r>
      <w:r w:rsidR="00AC1F68">
        <w:rPr>
          <w:rFonts w:ascii="Arial" w:hAnsi="Arial" w:cs="Arial"/>
          <w:sz w:val="20"/>
          <w:szCs w:val="20"/>
        </w:rPr>
        <w:t xml:space="preserve">atmosphere-ocean </w:t>
      </w:r>
      <w:r w:rsidR="007E6195">
        <w:rPr>
          <w:rFonts w:ascii="Arial" w:hAnsi="Arial" w:cs="Arial"/>
          <w:sz w:val="20"/>
          <w:szCs w:val="20"/>
        </w:rPr>
        <w:t>exchange</w:t>
      </w:r>
      <w:r w:rsidR="002A1F36">
        <w:rPr>
          <w:rFonts w:ascii="Arial" w:hAnsi="Arial" w:cs="Arial"/>
          <w:sz w:val="20"/>
          <w:szCs w:val="20"/>
        </w:rPr>
        <w:t xml:space="preserve"> </w:t>
      </w:r>
      <w:r w:rsidR="00970003">
        <w:rPr>
          <w:rFonts w:ascii="Arial" w:hAnsi="Arial" w:cs="Arial"/>
          <w:sz w:val="20"/>
          <w:szCs w:val="20"/>
        </w:rPr>
        <w:t>at the surface a</w:t>
      </w:r>
      <w:r w:rsidR="002A1F36">
        <w:rPr>
          <w:rFonts w:ascii="Arial" w:hAnsi="Arial" w:cs="Arial"/>
          <w:sz w:val="20"/>
          <w:szCs w:val="20"/>
        </w:rPr>
        <w:t xml:space="preserve">nd </w:t>
      </w:r>
      <w:r w:rsidR="00810578">
        <w:rPr>
          <w:rFonts w:ascii="Arial" w:hAnsi="Arial" w:cs="Arial"/>
          <w:sz w:val="20"/>
          <w:szCs w:val="20"/>
        </w:rPr>
        <w:t xml:space="preserve">those driving </w:t>
      </w:r>
      <w:r w:rsidR="0050391D">
        <w:rPr>
          <w:rFonts w:ascii="Arial" w:hAnsi="Arial" w:cs="Arial"/>
          <w:sz w:val="20"/>
          <w:szCs w:val="20"/>
        </w:rPr>
        <w:t xml:space="preserve">carbon </w:t>
      </w:r>
      <w:r w:rsidR="00330592">
        <w:rPr>
          <w:rFonts w:ascii="Arial" w:hAnsi="Arial" w:cs="Arial"/>
          <w:sz w:val="20"/>
          <w:szCs w:val="20"/>
        </w:rPr>
        <w:t>export at depth</w:t>
      </w:r>
      <w:r w:rsidR="007E6195">
        <w:rPr>
          <w:rFonts w:ascii="Arial" w:hAnsi="Arial" w:cs="Arial"/>
          <w:sz w:val="20"/>
          <w:szCs w:val="20"/>
        </w:rPr>
        <w:t>.</w:t>
      </w:r>
      <w:r w:rsidR="00AA307C">
        <w:rPr>
          <w:rFonts w:ascii="Arial" w:hAnsi="Arial" w:cs="Arial"/>
          <w:sz w:val="20"/>
          <w:szCs w:val="20"/>
        </w:rPr>
        <w:t xml:space="preserve">  </w:t>
      </w:r>
      <w:r w:rsidR="009E17ED">
        <w:rPr>
          <w:rFonts w:ascii="Arial" w:hAnsi="Arial" w:cs="Arial"/>
          <w:sz w:val="20"/>
          <w:szCs w:val="20"/>
        </w:rPr>
        <w:t>A re</w:t>
      </w:r>
      <w:r w:rsidR="00E945BB">
        <w:rPr>
          <w:rFonts w:ascii="Arial" w:hAnsi="Arial" w:cs="Arial"/>
          <w:sz w:val="20"/>
          <w:szCs w:val="20"/>
        </w:rPr>
        <w:t>gional case study using two</w:t>
      </w:r>
      <w:r w:rsidR="00B36172">
        <w:rPr>
          <w:rFonts w:ascii="Arial" w:hAnsi="Arial" w:cs="Arial"/>
          <w:sz w:val="20"/>
          <w:szCs w:val="20"/>
        </w:rPr>
        <w:t xml:space="preserve"> </w:t>
      </w:r>
      <w:proofErr w:type="spellStart"/>
      <w:r w:rsidR="009E17ED">
        <w:rPr>
          <w:rFonts w:ascii="Arial" w:hAnsi="Arial" w:cs="Arial"/>
          <w:sz w:val="20"/>
          <w:szCs w:val="20"/>
        </w:rPr>
        <w:t>submesocale</w:t>
      </w:r>
      <w:proofErr w:type="spellEnd"/>
      <w:r w:rsidR="009E17ED">
        <w:rPr>
          <w:rFonts w:ascii="Arial" w:hAnsi="Arial" w:cs="Arial"/>
          <w:sz w:val="20"/>
          <w:szCs w:val="20"/>
        </w:rPr>
        <w:t xml:space="preserve"> model simul</w:t>
      </w:r>
      <w:r w:rsidR="0035648C">
        <w:rPr>
          <w:rFonts w:ascii="Arial" w:hAnsi="Arial" w:cs="Arial"/>
          <w:sz w:val="20"/>
          <w:szCs w:val="20"/>
        </w:rPr>
        <w:t>ation</w:t>
      </w:r>
      <w:r w:rsidR="00ED2009">
        <w:rPr>
          <w:rFonts w:ascii="Arial" w:hAnsi="Arial" w:cs="Arial"/>
          <w:sz w:val="20"/>
          <w:szCs w:val="20"/>
        </w:rPr>
        <w:t>s</w:t>
      </w:r>
      <w:r w:rsidR="0035648C">
        <w:rPr>
          <w:rFonts w:ascii="Arial" w:hAnsi="Arial" w:cs="Arial"/>
          <w:sz w:val="20"/>
          <w:szCs w:val="20"/>
        </w:rPr>
        <w:t xml:space="preserve"> </w:t>
      </w:r>
      <w:r w:rsidR="009E17ED" w:rsidRPr="003C4313">
        <w:rPr>
          <w:rFonts w:ascii="Arial" w:hAnsi="Arial" w:cs="Arial"/>
          <w:sz w:val="20"/>
          <w:szCs w:val="20"/>
        </w:rPr>
        <w:t xml:space="preserve">identifies that </w:t>
      </w:r>
      <w:r w:rsidR="00400CD7">
        <w:rPr>
          <w:rFonts w:ascii="Arial" w:hAnsi="Arial" w:cs="Arial"/>
          <w:sz w:val="20"/>
          <w:szCs w:val="20"/>
        </w:rPr>
        <w:t xml:space="preserve">up to </w:t>
      </w:r>
      <w:r w:rsidR="00EC76EE" w:rsidRPr="009C7069">
        <w:rPr>
          <w:rFonts w:ascii="Arial" w:hAnsi="Arial" w:cs="Arial"/>
          <w:sz w:val="20"/>
          <w:szCs w:val="20"/>
        </w:rPr>
        <w:t>10</w:t>
      </w:r>
      <w:r w:rsidR="00A62B7F" w:rsidRPr="009C7069">
        <w:rPr>
          <w:rFonts w:ascii="Arial" w:hAnsi="Arial" w:cs="Arial"/>
          <w:sz w:val="20"/>
          <w:szCs w:val="20"/>
        </w:rPr>
        <w:t>0</w:t>
      </w:r>
      <w:r w:rsidR="009E17ED" w:rsidRPr="009C7069">
        <w:rPr>
          <w:rFonts w:ascii="Arial" w:hAnsi="Arial" w:cs="Arial"/>
          <w:sz w:val="20"/>
          <w:szCs w:val="20"/>
        </w:rPr>
        <w:t>%</w:t>
      </w:r>
      <w:r w:rsidR="009E17ED">
        <w:rPr>
          <w:rFonts w:ascii="Arial" w:hAnsi="Arial" w:cs="Arial"/>
          <w:sz w:val="20"/>
          <w:szCs w:val="20"/>
        </w:rPr>
        <w:t xml:space="preserve"> of </w:t>
      </w:r>
      <w:r w:rsidR="00C83266">
        <w:rPr>
          <w:rFonts w:ascii="Arial" w:hAnsi="Arial" w:cs="Arial"/>
          <w:sz w:val="20"/>
          <w:szCs w:val="20"/>
        </w:rPr>
        <w:t xml:space="preserve">the </w:t>
      </w:r>
      <w:r w:rsidR="00A30A48">
        <w:rPr>
          <w:rFonts w:ascii="Arial" w:hAnsi="Arial" w:cs="Arial"/>
          <w:sz w:val="20"/>
          <w:szCs w:val="20"/>
        </w:rPr>
        <w:t>cross-shelf surface flow</w:t>
      </w:r>
      <w:r w:rsidR="00EC76EE">
        <w:rPr>
          <w:rFonts w:ascii="Arial" w:hAnsi="Arial" w:cs="Arial"/>
          <w:sz w:val="20"/>
          <w:szCs w:val="20"/>
        </w:rPr>
        <w:t xml:space="preserve"> </w:t>
      </w:r>
      <w:r w:rsidR="00B36172">
        <w:rPr>
          <w:rFonts w:ascii="Arial" w:hAnsi="Arial" w:cs="Arial"/>
          <w:sz w:val="20"/>
          <w:szCs w:val="20"/>
        </w:rPr>
        <w:t xml:space="preserve">in European seas </w:t>
      </w:r>
      <w:r w:rsidR="00EC76EE">
        <w:rPr>
          <w:rFonts w:ascii="Arial" w:hAnsi="Arial" w:cs="Arial"/>
          <w:sz w:val="20"/>
          <w:szCs w:val="20"/>
        </w:rPr>
        <w:t>can be</w:t>
      </w:r>
      <w:r w:rsidR="009E17ED">
        <w:rPr>
          <w:rFonts w:ascii="Arial" w:hAnsi="Arial" w:cs="Arial"/>
          <w:sz w:val="20"/>
          <w:szCs w:val="20"/>
        </w:rPr>
        <w:t xml:space="preserve"> </w:t>
      </w:r>
      <w:r w:rsidR="00311951">
        <w:rPr>
          <w:rFonts w:ascii="Arial" w:hAnsi="Arial" w:cs="Arial"/>
          <w:sz w:val="20"/>
          <w:szCs w:val="20"/>
        </w:rPr>
        <w:t>due to</w:t>
      </w:r>
      <w:r w:rsidR="00775481">
        <w:rPr>
          <w:rFonts w:ascii="Arial" w:hAnsi="Arial" w:cs="Arial"/>
          <w:sz w:val="20"/>
          <w:szCs w:val="20"/>
        </w:rPr>
        <w:t xml:space="preserve"> </w:t>
      </w:r>
      <w:r w:rsidR="009E17ED" w:rsidRPr="003C4313">
        <w:rPr>
          <w:rFonts w:ascii="Arial" w:hAnsi="Arial" w:cs="Arial"/>
          <w:sz w:val="20"/>
          <w:szCs w:val="20"/>
        </w:rPr>
        <w:t>ageostrophic component</w:t>
      </w:r>
      <w:r w:rsidR="009E17ED">
        <w:rPr>
          <w:rFonts w:ascii="Arial" w:hAnsi="Arial" w:cs="Arial"/>
          <w:sz w:val="20"/>
          <w:szCs w:val="20"/>
        </w:rPr>
        <w:t>s</w:t>
      </w:r>
      <w:r w:rsidR="009E17ED" w:rsidRPr="003C4313">
        <w:rPr>
          <w:rFonts w:ascii="Arial" w:hAnsi="Arial" w:cs="Arial"/>
          <w:sz w:val="20"/>
          <w:szCs w:val="20"/>
        </w:rPr>
        <w:t>.</w:t>
      </w:r>
      <w:r w:rsidR="005A06F4">
        <w:rPr>
          <w:rFonts w:ascii="Arial" w:hAnsi="Arial" w:cs="Arial"/>
          <w:sz w:val="20"/>
          <w:szCs w:val="20"/>
        </w:rPr>
        <w:t xml:space="preserve"> </w:t>
      </w:r>
      <w:r w:rsidR="00211643">
        <w:rPr>
          <w:rFonts w:ascii="Arial" w:hAnsi="Arial" w:cs="Arial"/>
          <w:sz w:val="20"/>
          <w:szCs w:val="20"/>
        </w:rPr>
        <w:t>The</w:t>
      </w:r>
      <w:r w:rsidR="007D1536">
        <w:rPr>
          <w:rFonts w:ascii="Arial" w:hAnsi="Arial" w:cs="Arial"/>
          <w:sz w:val="20"/>
          <w:szCs w:val="20"/>
        </w:rPr>
        <w:t xml:space="preserve"> results</w:t>
      </w:r>
      <w:r w:rsidR="00211643">
        <w:rPr>
          <w:rFonts w:ascii="Arial" w:hAnsi="Arial" w:cs="Arial"/>
          <w:sz w:val="20"/>
          <w:szCs w:val="20"/>
        </w:rPr>
        <w:t xml:space="preserve"> presented</w:t>
      </w:r>
      <w:r w:rsidR="002F786F">
        <w:rPr>
          <w:rFonts w:ascii="Arial" w:hAnsi="Arial" w:cs="Arial"/>
          <w:sz w:val="20"/>
          <w:szCs w:val="20"/>
        </w:rPr>
        <w:t xml:space="preserve"> show</w:t>
      </w:r>
      <w:r w:rsidR="008D0318">
        <w:rPr>
          <w:rFonts w:ascii="Arial" w:hAnsi="Arial" w:cs="Arial"/>
          <w:sz w:val="20"/>
          <w:szCs w:val="20"/>
        </w:rPr>
        <w:t xml:space="preserve"> </w:t>
      </w:r>
      <w:r w:rsidR="004C4BCE">
        <w:rPr>
          <w:rFonts w:ascii="Arial" w:hAnsi="Arial" w:cs="Arial"/>
          <w:sz w:val="20"/>
          <w:szCs w:val="20"/>
        </w:rPr>
        <w:t>that a</w:t>
      </w:r>
      <w:r w:rsidR="00DA1B42" w:rsidRPr="003C4313">
        <w:rPr>
          <w:rFonts w:ascii="Arial" w:hAnsi="Arial" w:cs="Arial"/>
          <w:sz w:val="20"/>
          <w:szCs w:val="20"/>
        </w:rPr>
        <w:t xml:space="preserve"> new satellite concept, the Sea Surface Kinematics </w:t>
      </w:r>
      <w:proofErr w:type="spellStart"/>
      <w:r w:rsidR="00DA1B42" w:rsidRPr="003C4313">
        <w:rPr>
          <w:rFonts w:ascii="Arial" w:hAnsi="Arial" w:cs="Arial"/>
          <w:sz w:val="20"/>
          <w:szCs w:val="20"/>
        </w:rPr>
        <w:t>Multiscale</w:t>
      </w:r>
      <w:proofErr w:type="spellEnd"/>
      <w:r w:rsidR="00DA1B42" w:rsidRPr="003C4313">
        <w:rPr>
          <w:rFonts w:ascii="Arial" w:hAnsi="Arial" w:cs="Arial"/>
          <w:sz w:val="20"/>
          <w:szCs w:val="20"/>
        </w:rPr>
        <w:t xml:space="preserve"> monitoring satellite mission (SKIM)</w:t>
      </w:r>
      <w:r w:rsidR="00C41966">
        <w:rPr>
          <w:rFonts w:ascii="Arial" w:hAnsi="Arial" w:cs="Arial"/>
          <w:sz w:val="20"/>
          <w:szCs w:val="20"/>
        </w:rPr>
        <w:t>,</w:t>
      </w:r>
      <w:r w:rsidR="00DA1B42" w:rsidRPr="003C4313">
        <w:rPr>
          <w:rFonts w:ascii="Arial" w:hAnsi="Arial" w:cs="Arial"/>
          <w:sz w:val="20"/>
          <w:szCs w:val="20"/>
        </w:rPr>
        <w:t xml:space="preserve"> </w:t>
      </w:r>
      <w:r w:rsidR="00ED16EC">
        <w:rPr>
          <w:rFonts w:ascii="Arial" w:hAnsi="Arial" w:cs="Arial"/>
          <w:sz w:val="20"/>
          <w:szCs w:val="20"/>
        </w:rPr>
        <w:t>will be</w:t>
      </w:r>
      <w:r w:rsidR="00702CD6">
        <w:rPr>
          <w:rFonts w:ascii="Arial" w:hAnsi="Arial" w:cs="Arial"/>
          <w:sz w:val="20"/>
          <w:szCs w:val="20"/>
        </w:rPr>
        <w:t xml:space="preserve"> capable of providing </w:t>
      </w:r>
      <w:r w:rsidR="00DA1B42" w:rsidRPr="003C4313">
        <w:rPr>
          <w:rFonts w:ascii="Arial" w:hAnsi="Arial" w:cs="Arial"/>
          <w:sz w:val="20"/>
          <w:szCs w:val="20"/>
        </w:rPr>
        <w:t>measu</w:t>
      </w:r>
      <w:r w:rsidR="00E82556">
        <w:rPr>
          <w:rFonts w:ascii="Arial" w:hAnsi="Arial" w:cs="Arial"/>
          <w:sz w:val="20"/>
          <w:szCs w:val="20"/>
        </w:rPr>
        <w:t xml:space="preserve">rements of the </w:t>
      </w:r>
      <w:r w:rsidR="00C57853">
        <w:rPr>
          <w:rFonts w:ascii="Arial" w:hAnsi="Arial" w:cs="Arial"/>
          <w:sz w:val="20"/>
          <w:szCs w:val="20"/>
        </w:rPr>
        <w:lastRenderedPageBreak/>
        <w:t xml:space="preserve">total </w:t>
      </w:r>
      <w:r w:rsidR="00E82556">
        <w:rPr>
          <w:rFonts w:ascii="Arial" w:hAnsi="Arial" w:cs="Arial"/>
          <w:sz w:val="20"/>
          <w:szCs w:val="20"/>
        </w:rPr>
        <w:t>cross-shelf</w:t>
      </w:r>
      <w:r w:rsidR="00C54B8F">
        <w:rPr>
          <w:rFonts w:ascii="Arial" w:hAnsi="Arial" w:cs="Arial"/>
          <w:sz w:val="20"/>
          <w:szCs w:val="20"/>
        </w:rPr>
        <w:t xml:space="preserve"> current</w:t>
      </w:r>
      <w:r w:rsidR="001B1DDA">
        <w:rPr>
          <w:rFonts w:ascii="Arial" w:hAnsi="Arial" w:cs="Arial"/>
          <w:sz w:val="20"/>
          <w:szCs w:val="20"/>
        </w:rPr>
        <w:t xml:space="preserve"> and</w:t>
      </w:r>
      <w:r w:rsidR="00EB0E76">
        <w:rPr>
          <w:rFonts w:ascii="Arial" w:hAnsi="Arial" w:cs="Arial"/>
          <w:sz w:val="20"/>
          <w:szCs w:val="20"/>
        </w:rPr>
        <w:t xml:space="preserve"> </w:t>
      </w:r>
      <w:r w:rsidR="00A301AE">
        <w:rPr>
          <w:rFonts w:ascii="Arial" w:hAnsi="Arial" w:cs="Arial"/>
          <w:sz w:val="20"/>
          <w:szCs w:val="20"/>
        </w:rPr>
        <w:t>ageostrophic</w:t>
      </w:r>
      <w:r w:rsidR="00EB0E76">
        <w:rPr>
          <w:rFonts w:ascii="Arial" w:hAnsi="Arial" w:cs="Arial"/>
          <w:sz w:val="20"/>
          <w:szCs w:val="20"/>
        </w:rPr>
        <w:t xml:space="preserve"> components</w:t>
      </w:r>
      <w:r w:rsidR="00DF4F92">
        <w:rPr>
          <w:rFonts w:ascii="Arial" w:hAnsi="Arial" w:cs="Arial"/>
          <w:sz w:val="20"/>
          <w:szCs w:val="20"/>
        </w:rPr>
        <w:t>, which are</w:t>
      </w:r>
      <w:r w:rsidR="005B6E3E">
        <w:rPr>
          <w:rFonts w:ascii="Arial" w:hAnsi="Arial" w:cs="Arial"/>
          <w:sz w:val="20"/>
          <w:szCs w:val="20"/>
        </w:rPr>
        <w:t xml:space="preserve"> </w:t>
      </w:r>
      <w:r w:rsidR="00E37006">
        <w:rPr>
          <w:rFonts w:ascii="Arial" w:hAnsi="Arial" w:cs="Arial"/>
          <w:sz w:val="20"/>
          <w:szCs w:val="20"/>
        </w:rPr>
        <w:t xml:space="preserve">now </w:t>
      </w:r>
      <w:r w:rsidR="00A36A2E">
        <w:rPr>
          <w:rFonts w:ascii="Arial" w:hAnsi="Arial" w:cs="Arial"/>
          <w:sz w:val="20"/>
          <w:szCs w:val="20"/>
        </w:rPr>
        <w:t>needed</w:t>
      </w:r>
      <w:r w:rsidR="00496BDC">
        <w:rPr>
          <w:rFonts w:ascii="Arial" w:hAnsi="Arial" w:cs="Arial"/>
          <w:sz w:val="20"/>
          <w:szCs w:val="20"/>
        </w:rPr>
        <w:t xml:space="preserve"> to parameterise models </w:t>
      </w:r>
      <w:r w:rsidR="00223D6B">
        <w:rPr>
          <w:rFonts w:ascii="Arial" w:hAnsi="Arial" w:cs="Arial"/>
          <w:sz w:val="20"/>
          <w:szCs w:val="20"/>
        </w:rPr>
        <w:t xml:space="preserve">and enable routine monitoring of </w:t>
      </w:r>
      <w:r w:rsidR="005B6E3E">
        <w:rPr>
          <w:rFonts w:ascii="Arial" w:hAnsi="Arial" w:cs="Arial"/>
          <w:sz w:val="20"/>
          <w:szCs w:val="20"/>
        </w:rPr>
        <w:t>the global continental shelf</w:t>
      </w:r>
      <w:r w:rsidR="00E15EA5">
        <w:rPr>
          <w:rFonts w:ascii="Arial" w:hAnsi="Arial" w:cs="Arial"/>
          <w:sz w:val="20"/>
          <w:szCs w:val="20"/>
        </w:rPr>
        <w:t>-sea carbon</w:t>
      </w:r>
      <w:r w:rsidR="005B6E3E">
        <w:rPr>
          <w:rFonts w:ascii="Arial" w:hAnsi="Arial" w:cs="Arial"/>
          <w:sz w:val="20"/>
          <w:szCs w:val="20"/>
        </w:rPr>
        <w:t xml:space="preserve"> pump.</w:t>
      </w:r>
    </w:p>
    <w:p w14:paraId="076E76EF" w14:textId="77777777" w:rsidR="004E78B4" w:rsidRDefault="004E78B4" w:rsidP="005F2CC9">
      <w:pPr>
        <w:spacing w:line="480" w:lineRule="auto"/>
        <w:rPr>
          <w:rFonts w:ascii="Arial" w:hAnsi="Arial" w:cs="Arial"/>
          <w:sz w:val="20"/>
          <w:szCs w:val="20"/>
        </w:rPr>
      </w:pPr>
    </w:p>
    <w:p w14:paraId="36528F69" w14:textId="02DD9155" w:rsidR="00517BDD" w:rsidRPr="00517BDD" w:rsidRDefault="00517BDD" w:rsidP="005F2CC9">
      <w:pPr>
        <w:spacing w:line="480" w:lineRule="auto"/>
        <w:rPr>
          <w:rFonts w:ascii="Arial" w:hAnsi="Arial" w:cs="Arial"/>
          <w:b/>
          <w:sz w:val="20"/>
          <w:szCs w:val="20"/>
        </w:rPr>
      </w:pPr>
      <w:r w:rsidRPr="00517BDD">
        <w:rPr>
          <w:rFonts w:ascii="Arial" w:hAnsi="Arial" w:cs="Arial"/>
          <w:b/>
          <w:sz w:val="20"/>
          <w:szCs w:val="20"/>
        </w:rPr>
        <w:t>Social media abstract</w:t>
      </w:r>
    </w:p>
    <w:p w14:paraId="21F7B11E" w14:textId="3BF260DA" w:rsidR="00517BDD" w:rsidRDefault="008D2080" w:rsidP="005F2CC9">
      <w:pPr>
        <w:spacing w:line="480" w:lineRule="auto"/>
        <w:rPr>
          <w:rFonts w:ascii="Arial" w:hAnsi="Arial" w:cs="Arial"/>
          <w:sz w:val="20"/>
          <w:szCs w:val="20"/>
        </w:rPr>
      </w:pPr>
      <w:r>
        <w:rPr>
          <w:rFonts w:ascii="Arial" w:hAnsi="Arial" w:cs="Arial"/>
          <w:sz w:val="20"/>
          <w:szCs w:val="20"/>
        </w:rPr>
        <w:t>Wind,</w:t>
      </w:r>
      <w:r w:rsidR="009D2AB6">
        <w:rPr>
          <w:rFonts w:ascii="Arial" w:hAnsi="Arial" w:cs="Arial"/>
          <w:sz w:val="20"/>
          <w:szCs w:val="20"/>
        </w:rPr>
        <w:t xml:space="preserve"> wave &amp;</w:t>
      </w:r>
      <w:r w:rsidR="004B088D">
        <w:rPr>
          <w:rFonts w:ascii="Arial" w:hAnsi="Arial" w:cs="Arial"/>
          <w:sz w:val="20"/>
          <w:szCs w:val="20"/>
        </w:rPr>
        <w:t xml:space="preserve"> </w:t>
      </w:r>
      <w:r>
        <w:rPr>
          <w:rFonts w:ascii="Arial" w:hAnsi="Arial" w:cs="Arial"/>
          <w:sz w:val="20"/>
          <w:szCs w:val="20"/>
        </w:rPr>
        <w:t>current</w:t>
      </w:r>
      <w:r w:rsidR="00BB63EF">
        <w:rPr>
          <w:rFonts w:ascii="Arial" w:hAnsi="Arial" w:cs="Arial"/>
          <w:sz w:val="20"/>
          <w:szCs w:val="20"/>
        </w:rPr>
        <w:t>s</w:t>
      </w:r>
      <w:r>
        <w:rPr>
          <w:rFonts w:ascii="Arial" w:hAnsi="Arial" w:cs="Arial"/>
          <w:sz w:val="20"/>
          <w:szCs w:val="20"/>
        </w:rPr>
        <w:t xml:space="preserve"> </w:t>
      </w:r>
      <w:r w:rsidR="004B3887">
        <w:rPr>
          <w:rFonts w:ascii="Arial" w:hAnsi="Arial" w:cs="Arial"/>
          <w:sz w:val="20"/>
          <w:szCs w:val="20"/>
        </w:rPr>
        <w:t>appear</w:t>
      </w:r>
      <w:r w:rsidR="003A0AD0">
        <w:rPr>
          <w:rFonts w:ascii="Arial" w:hAnsi="Arial" w:cs="Arial"/>
          <w:sz w:val="20"/>
          <w:szCs w:val="20"/>
        </w:rPr>
        <w:t xml:space="preserve"> </w:t>
      </w:r>
      <w:r w:rsidR="00A464D7">
        <w:rPr>
          <w:rFonts w:ascii="Arial" w:hAnsi="Arial" w:cs="Arial"/>
          <w:sz w:val="20"/>
          <w:szCs w:val="20"/>
        </w:rPr>
        <w:t xml:space="preserve">key </w:t>
      </w:r>
      <w:r>
        <w:rPr>
          <w:rFonts w:ascii="Arial" w:hAnsi="Arial" w:cs="Arial"/>
          <w:sz w:val="20"/>
          <w:szCs w:val="20"/>
        </w:rPr>
        <w:t xml:space="preserve">for </w:t>
      </w:r>
      <w:r w:rsidR="00A56F2E">
        <w:rPr>
          <w:rFonts w:ascii="Arial" w:hAnsi="Arial" w:cs="Arial"/>
          <w:sz w:val="20"/>
          <w:szCs w:val="20"/>
        </w:rPr>
        <w:t xml:space="preserve">quantifying </w:t>
      </w:r>
      <w:r w:rsidR="00C13369">
        <w:rPr>
          <w:rFonts w:ascii="Arial" w:hAnsi="Arial" w:cs="Arial"/>
          <w:sz w:val="20"/>
          <w:szCs w:val="20"/>
        </w:rPr>
        <w:t>cros</w:t>
      </w:r>
      <w:r w:rsidR="00556ECC">
        <w:rPr>
          <w:rFonts w:ascii="Arial" w:hAnsi="Arial" w:cs="Arial"/>
          <w:sz w:val="20"/>
          <w:szCs w:val="20"/>
        </w:rPr>
        <w:t>s</w:t>
      </w:r>
      <w:r w:rsidR="00BB63EF">
        <w:rPr>
          <w:rFonts w:ascii="Arial" w:hAnsi="Arial" w:cs="Arial"/>
          <w:sz w:val="20"/>
          <w:szCs w:val="20"/>
        </w:rPr>
        <w:t>-shelf transport &amp;</w:t>
      </w:r>
      <w:r w:rsidR="00C13369">
        <w:rPr>
          <w:rFonts w:ascii="Arial" w:hAnsi="Arial" w:cs="Arial"/>
          <w:sz w:val="20"/>
          <w:szCs w:val="20"/>
        </w:rPr>
        <w:t xml:space="preserve"> </w:t>
      </w:r>
      <w:r>
        <w:rPr>
          <w:rFonts w:ascii="Arial" w:hAnsi="Arial" w:cs="Arial"/>
          <w:sz w:val="20"/>
          <w:szCs w:val="20"/>
        </w:rPr>
        <w:t xml:space="preserve">carbon </w:t>
      </w:r>
      <w:proofErr w:type="spellStart"/>
      <w:r>
        <w:rPr>
          <w:rFonts w:ascii="Arial" w:hAnsi="Arial" w:cs="Arial"/>
          <w:sz w:val="20"/>
          <w:szCs w:val="20"/>
        </w:rPr>
        <w:t>export</w:t>
      </w:r>
      <w:proofErr w:type="gramStart"/>
      <w:r w:rsidR="005E601E">
        <w:rPr>
          <w:rFonts w:ascii="Arial" w:hAnsi="Arial" w:cs="Arial"/>
          <w:sz w:val="20"/>
          <w:szCs w:val="20"/>
        </w:rPr>
        <w:t>;</w:t>
      </w:r>
      <w:r w:rsidR="00BB63EF">
        <w:rPr>
          <w:rFonts w:ascii="Arial" w:hAnsi="Arial" w:cs="Arial"/>
          <w:sz w:val="20"/>
          <w:szCs w:val="20"/>
        </w:rPr>
        <w:t>SKIM</w:t>
      </w:r>
      <w:proofErr w:type="spellEnd"/>
      <w:proofErr w:type="gramEnd"/>
      <w:r w:rsidR="00BB63EF">
        <w:rPr>
          <w:rFonts w:ascii="Arial" w:hAnsi="Arial" w:cs="Arial"/>
          <w:sz w:val="20"/>
          <w:szCs w:val="20"/>
        </w:rPr>
        <w:t xml:space="preserve"> can help</w:t>
      </w:r>
    </w:p>
    <w:p w14:paraId="323A4650" w14:textId="77777777" w:rsidR="008D2080" w:rsidRPr="003C4313" w:rsidRDefault="008D2080" w:rsidP="005F2CC9">
      <w:pPr>
        <w:spacing w:line="480" w:lineRule="auto"/>
        <w:rPr>
          <w:rFonts w:ascii="Arial" w:hAnsi="Arial" w:cs="Arial"/>
          <w:sz w:val="20"/>
          <w:szCs w:val="20"/>
        </w:rPr>
      </w:pPr>
    </w:p>
    <w:p w14:paraId="30A70B5B" w14:textId="6AD8B8E4" w:rsidR="00DF17F8" w:rsidRPr="007E4C1F" w:rsidRDefault="002C743C" w:rsidP="005F2CC9">
      <w:pPr>
        <w:spacing w:line="480" w:lineRule="auto"/>
        <w:rPr>
          <w:rFonts w:ascii="Arial" w:hAnsi="Arial" w:cs="Arial"/>
          <w:sz w:val="20"/>
          <w:szCs w:val="20"/>
        </w:rPr>
      </w:pPr>
      <w:r w:rsidRPr="003C4313">
        <w:rPr>
          <w:rFonts w:ascii="Arial" w:hAnsi="Arial" w:cs="Arial"/>
          <w:b/>
          <w:sz w:val="20"/>
          <w:szCs w:val="20"/>
        </w:rPr>
        <w:t xml:space="preserve">1.0 </w:t>
      </w:r>
      <w:r w:rsidR="00DF17F8" w:rsidRPr="003C4313">
        <w:rPr>
          <w:rFonts w:ascii="Arial" w:hAnsi="Arial" w:cs="Arial"/>
          <w:b/>
          <w:sz w:val="20"/>
          <w:szCs w:val="20"/>
        </w:rPr>
        <w:t>Introduction</w:t>
      </w:r>
    </w:p>
    <w:p w14:paraId="4C0AFD0D" w14:textId="21B8241F" w:rsidR="00161EF1" w:rsidRDefault="00000266" w:rsidP="00680836">
      <w:pPr>
        <w:spacing w:line="480" w:lineRule="auto"/>
        <w:rPr>
          <w:rFonts w:ascii="Arial" w:hAnsi="Arial" w:cs="Arial"/>
          <w:sz w:val="20"/>
          <w:szCs w:val="20"/>
        </w:rPr>
      </w:pPr>
      <w:r w:rsidRPr="003C4313">
        <w:rPr>
          <w:rFonts w:ascii="Arial" w:hAnsi="Arial" w:cs="Arial"/>
          <w:sz w:val="20"/>
          <w:szCs w:val="20"/>
        </w:rPr>
        <w:t>Ocean surface wind, currents and waves</w:t>
      </w:r>
      <w:r w:rsidR="001356A1">
        <w:rPr>
          <w:rFonts w:ascii="Arial" w:hAnsi="Arial" w:cs="Arial"/>
          <w:sz w:val="20"/>
          <w:szCs w:val="20"/>
        </w:rPr>
        <w:t xml:space="preserve"> and their interactions</w:t>
      </w:r>
      <w:r w:rsidRPr="003C4313">
        <w:rPr>
          <w:rFonts w:ascii="Arial" w:hAnsi="Arial" w:cs="Arial"/>
          <w:sz w:val="20"/>
          <w:szCs w:val="20"/>
        </w:rPr>
        <w:t xml:space="preserve"> play a major role in governing the ex</w:t>
      </w:r>
      <w:r>
        <w:rPr>
          <w:rFonts w:ascii="Arial" w:hAnsi="Arial" w:cs="Arial"/>
          <w:sz w:val="20"/>
          <w:szCs w:val="20"/>
        </w:rPr>
        <w:t>change of heat, energy and carbon</w:t>
      </w:r>
      <w:r w:rsidRPr="003C4313">
        <w:rPr>
          <w:rFonts w:ascii="Arial" w:hAnsi="Arial" w:cs="Arial"/>
          <w:sz w:val="20"/>
          <w:szCs w:val="20"/>
        </w:rPr>
        <w:t xml:space="preserve"> between t</w:t>
      </w:r>
      <w:r>
        <w:rPr>
          <w:rFonts w:ascii="Arial" w:hAnsi="Arial" w:cs="Arial"/>
          <w:sz w:val="20"/>
          <w:szCs w:val="20"/>
        </w:rPr>
        <w:t>he atmosphere and the ocean, and their onward</w:t>
      </w:r>
      <w:r w:rsidRPr="003C4313">
        <w:rPr>
          <w:rFonts w:ascii="Arial" w:hAnsi="Arial" w:cs="Arial"/>
          <w:sz w:val="20"/>
          <w:szCs w:val="20"/>
        </w:rPr>
        <w:t xml:space="preserve"> transport.</w:t>
      </w:r>
      <w:r w:rsidR="005807C6">
        <w:rPr>
          <w:rFonts w:ascii="Arial" w:hAnsi="Arial" w:cs="Arial"/>
          <w:sz w:val="20"/>
          <w:szCs w:val="20"/>
        </w:rPr>
        <w:t xml:space="preserve"> </w:t>
      </w:r>
      <w:r w:rsidR="00EB7EC1">
        <w:rPr>
          <w:rFonts w:ascii="Arial" w:hAnsi="Arial" w:cs="Arial"/>
          <w:sz w:val="20"/>
          <w:szCs w:val="20"/>
        </w:rPr>
        <w:t xml:space="preserve">  </w:t>
      </w:r>
      <w:r w:rsidR="00973411">
        <w:rPr>
          <w:rFonts w:ascii="Arial" w:hAnsi="Arial" w:cs="Arial"/>
          <w:sz w:val="20"/>
          <w:szCs w:val="20"/>
        </w:rPr>
        <w:t>Ocean c</w:t>
      </w:r>
      <w:r w:rsidR="00311218" w:rsidRPr="003C4313">
        <w:rPr>
          <w:rFonts w:ascii="Arial" w:hAnsi="Arial" w:cs="Arial"/>
          <w:sz w:val="20"/>
          <w:szCs w:val="20"/>
        </w:rPr>
        <w:t>urrents within the global oceans are a co</w:t>
      </w:r>
      <w:r w:rsidR="002C7AC4">
        <w:rPr>
          <w:rFonts w:ascii="Arial" w:hAnsi="Arial" w:cs="Arial"/>
          <w:sz w:val="20"/>
          <w:szCs w:val="20"/>
        </w:rPr>
        <w:t xml:space="preserve">mbination of geostrophic </w:t>
      </w:r>
      <w:r w:rsidR="00311218" w:rsidRPr="003C4313">
        <w:rPr>
          <w:rFonts w:ascii="Arial" w:hAnsi="Arial" w:cs="Arial"/>
          <w:sz w:val="20"/>
          <w:szCs w:val="20"/>
        </w:rPr>
        <w:t>currents (C</w:t>
      </w:r>
      <w:r w:rsidR="00311218" w:rsidRPr="003C4313">
        <w:rPr>
          <w:rFonts w:ascii="Arial" w:hAnsi="Arial" w:cs="Arial"/>
          <w:sz w:val="20"/>
          <w:szCs w:val="20"/>
          <w:vertAlign w:val="subscript"/>
        </w:rPr>
        <w:t>G</w:t>
      </w:r>
      <w:r w:rsidR="00311218" w:rsidRPr="003C4313">
        <w:rPr>
          <w:rFonts w:ascii="Arial" w:hAnsi="Arial" w:cs="Arial"/>
          <w:sz w:val="20"/>
          <w:szCs w:val="20"/>
        </w:rPr>
        <w:t>) due to changes in pressure and the Coriolis effect, Ekman currents (C</w:t>
      </w:r>
      <w:r w:rsidR="00311218" w:rsidRPr="003C4313">
        <w:rPr>
          <w:rFonts w:ascii="Arial" w:hAnsi="Arial" w:cs="Arial"/>
          <w:sz w:val="20"/>
          <w:szCs w:val="20"/>
          <w:vertAlign w:val="subscript"/>
        </w:rPr>
        <w:t>E</w:t>
      </w:r>
      <w:r w:rsidR="00311218" w:rsidRPr="003C4313">
        <w:rPr>
          <w:rFonts w:ascii="Arial" w:hAnsi="Arial" w:cs="Arial"/>
          <w:sz w:val="20"/>
          <w:szCs w:val="20"/>
        </w:rPr>
        <w:t>) due to wind stress on the surface water, tides and other ageostrophic com</w:t>
      </w:r>
      <w:r w:rsidR="00E571AE">
        <w:rPr>
          <w:rFonts w:ascii="Arial" w:hAnsi="Arial" w:cs="Arial"/>
          <w:sz w:val="20"/>
          <w:szCs w:val="20"/>
        </w:rPr>
        <w:t>ponents including Stokes drift (</w:t>
      </w:r>
      <w:r w:rsidR="00311218" w:rsidRPr="003C4313">
        <w:rPr>
          <w:rFonts w:ascii="Arial" w:hAnsi="Arial" w:cs="Arial"/>
          <w:sz w:val="20"/>
          <w:szCs w:val="20"/>
        </w:rPr>
        <w:t>the radial motion due to surface waves</w:t>
      </w:r>
      <w:r w:rsidR="006052A3">
        <w:rPr>
          <w:rFonts w:ascii="Arial" w:hAnsi="Arial" w:cs="Arial"/>
          <w:sz w:val="20"/>
          <w:szCs w:val="20"/>
        </w:rPr>
        <w:t xml:space="preserve">) and </w:t>
      </w:r>
      <w:r w:rsidR="00061703">
        <w:rPr>
          <w:rFonts w:ascii="Arial" w:hAnsi="Arial" w:cs="Arial"/>
          <w:sz w:val="20"/>
          <w:szCs w:val="20"/>
        </w:rPr>
        <w:t>eddies</w:t>
      </w:r>
      <w:r w:rsidR="006052A3">
        <w:rPr>
          <w:rFonts w:ascii="Arial" w:hAnsi="Arial" w:cs="Arial"/>
          <w:sz w:val="20"/>
          <w:szCs w:val="20"/>
        </w:rPr>
        <w:t xml:space="preserve"> (rotating volumes of water)</w:t>
      </w:r>
      <w:r w:rsidR="00110E83">
        <w:rPr>
          <w:rFonts w:ascii="Arial" w:hAnsi="Arial" w:cs="Arial"/>
          <w:sz w:val="20"/>
          <w:szCs w:val="20"/>
        </w:rPr>
        <w:t xml:space="preserve">.  </w:t>
      </w:r>
      <w:r w:rsidR="00311218" w:rsidRPr="003C4313">
        <w:rPr>
          <w:rFonts w:ascii="Arial" w:hAnsi="Arial" w:cs="Arial"/>
          <w:sz w:val="20"/>
          <w:szCs w:val="20"/>
        </w:rPr>
        <w:t xml:space="preserve">The Ekman layer depth is the penetration depth of wind-induced turbulent mixing and this sets up the mixed layer depth, the vertical layer of water at the surface where all constituents including salinity, temperature, </w:t>
      </w:r>
      <w:r w:rsidR="00311218" w:rsidRPr="001C5F70">
        <w:rPr>
          <w:rFonts w:ascii="Arial" w:hAnsi="Arial" w:cs="Arial"/>
          <w:sz w:val="20"/>
          <w:szCs w:val="20"/>
        </w:rPr>
        <w:t>oxygen and nutrie</w:t>
      </w:r>
      <w:r w:rsidR="00B74934">
        <w:rPr>
          <w:rFonts w:ascii="Arial" w:hAnsi="Arial" w:cs="Arial"/>
          <w:sz w:val="20"/>
          <w:szCs w:val="20"/>
        </w:rPr>
        <w:t xml:space="preserve">nts are uniformly distributed.  </w:t>
      </w:r>
      <w:r w:rsidR="00311218" w:rsidRPr="001C5F70">
        <w:rPr>
          <w:rFonts w:ascii="Arial" w:hAnsi="Arial" w:cs="Arial"/>
          <w:sz w:val="20"/>
          <w:szCs w:val="20"/>
        </w:rPr>
        <w:t>The currents across multiple depth</w:t>
      </w:r>
      <w:r w:rsidR="0096272A" w:rsidRPr="001C5F70">
        <w:rPr>
          <w:rFonts w:ascii="Arial" w:hAnsi="Arial" w:cs="Arial"/>
          <w:sz w:val="20"/>
          <w:szCs w:val="20"/>
        </w:rPr>
        <w:t>s</w:t>
      </w:r>
      <w:r w:rsidR="00392B53" w:rsidRPr="001C5F70">
        <w:rPr>
          <w:rFonts w:ascii="Arial" w:hAnsi="Arial" w:cs="Arial"/>
          <w:sz w:val="20"/>
          <w:szCs w:val="20"/>
        </w:rPr>
        <w:t xml:space="preserve"> within this mixed layer</w:t>
      </w:r>
      <w:r w:rsidR="00F105F1">
        <w:rPr>
          <w:rFonts w:ascii="Arial" w:hAnsi="Arial" w:cs="Arial"/>
          <w:sz w:val="20"/>
          <w:szCs w:val="20"/>
        </w:rPr>
        <w:t xml:space="preserve"> are the </w:t>
      </w:r>
      <w:r w:rsidR="00011680">
        <w:rPr>
          <w:rFonts w:ascii="Arial" w:hAnsi="Arial" w:cs="Arial"/>
          <w:sz w:val="20"/>
          <w:szCs w:val="20"/>
        </w:rPr>
        <w:t xml:space="preserve">dominant </w:t>
      </w:r>
      <w:r w:rsidR="00F105F1">
        <w:rPr>
          <w:rFonts w:ascii="Arial" w:hAnsi="Arial" w:cs="Arial"/>
          <w:sz w:val="20"/>
          <w:szCs w:val="20"/>
        </w:rPr>
        <w:t xml:space="preserve">drivers of the </w:t>
      </w:r>
      <w:r w:rsidR="00011680">
        <w:rPr>
          <w:rFonts w:ascii="Arial" w:hAnsi="Arial" w:cs="Arial"/>
          <w:sz w:val="20"/>
          <w:szCs w:val="20"/>
        </w:rPr>
        <w:t xml:space="preserve">net </w:t>
      </w:r>
      <w:r w:rsidR="00311218" w:rsidRPr="001C5F70">
        <w:rPr>
          <w:rFonts w:ascii="Arial" w:hAnsi="Arial" w:cs="Arial"/>
          <w:sz w:val="20"/>
          <w:szCs w:val="20"/>
        </w:rPr>
        <w:t>transport of water across the shelf-edge</w:t>
      </w:r>
      <w:r w:rsidR="00504C09" w:rsidRPr="001C5F70">
        <w:rPr>
          <w:rFonts w:ascii="Arial" w:hAnsi="Arial" w:cs="Arial"/>
          <w:sz w:val="20"/>
          <w:szCs w:val="20"/>
        </w:rPr>
        <w:t xml:space="preserve"> </w:t>
      </w:r>
      <w:r w:rsidR="004467C4">
        <w:rPr>
          <w:rFonts w:ascii="Arial" w:hAnsi="Arial" w:cs="Arial"/>
          <w:sz w:val="20"/>
          <w:szCs w:val="20"/>
        </w:rPr>
        <w:t xml:space="preserve">and </w:t>
      </w:r>
      <w:r w:rsidR="00504C09" w:rsidRPr="001C5F70">
        <w:rPr>
          <w:rFonts w:ascii="Arial" w:hAnsi="Arial" w:cs="Arial"/>
          <w:sz w:val="20"/>
          <w:szCs w:val="20"/>
        </w:rPr>
        <w:t>into shelf seas</w:t>
      </w:r>
      <w:r w:rsidR="00311218" w:rsidRPr="001C5F70">
        <w:rPr>
          <w:rFonts w:ascii="Arial" w:hAnsi="Arial" w:cs="Arial"/>
          <w:sz w:val="20"/>
          <w:szCs w:val="20"/>
        </w:rPr>
        <w:t>, which</w:t>
      </w:r>
      <w:r w:rsidR="00683950">
        <w:rPr>
          <w:rFonts w:ascii="Arial" w:hAnsi="Arial" w:cs="Arial"/>
          <w:sz w:val="20"/>
          <w:szCs w:val="20"/>
        </w:rPr>
        <w:t xml:space="preserve"> </w:t>
      </w:r>
      <w:r w:rsidR="00D57CC5">
        <w:rPr>
          <w:rFonts w:ascii="Arial" w:hAnsi="Arial" w:cs="Arial"/>
          <w:sz w:val="20"/>
          <w:szCs w:val="20"/>
        </w:rPr>
        <w:t xml:space="preserve">in turn, </w:t>
      </w:r>
      <w:r w:rsidR="00683950">
        <w:rPr>
          <w:rFonts w:ascii="Arial" w:hAnsi="Arial" w:cs="Arial"/>
          <w:sz w:val="20"/>
          <w:szCs w:val="20"/>
        </w:rPr>
        <w:t>through the need for mass balance,</w:t>
      </w:r>
      <w:r w:rsidR="00311218" w:rsidRPr="001C5F70">
        <w:rPr>
          <w:rFonts w:ascii="Arial" w:hAnsi="Arial" w:cs="Arial"/>
          <w:sz w:val="20"/>
          <w:szCs w:val="20"/>
        </w:rPr>
        <w:t xml:space="preserve"> drives the reciprocal and opposing </w:t>
      </w:r>
      <w:r w:rsidR="00D57CC5">
        <w:rPr>
          <w:rFonts w:ascii="Arial" w:hAnsi="Arial" w:cs="Arial"/>
          <w:sz w:val="20"/>
          <w:szCs w:val="20"/>
        </w:rPr>
        <w:t>flow back</w:t>
      </w:r>
      <w:r w:rsidR="004843A4">
        <w:rPr>
          <w:rFonts w:ascii="Arial" w:hAnsi="Arial" w:cs="Arial"/>
          <w:sz w:val="20"/>
          <w:szCs w:val="20"/>
        </w:rPr>
        <w:t xml:space="preserve"> to</w:t>
      </w:r>
      <w:r w:rsidR="00311218" w:rsidRPr="001C5F70">
        <w:rPr>
          <w:rFonts w:ascii="Arial" w:hAnsi="Arial" w:cs="Arial"/>
          <w:sz w:val="20"/>
          <w:szCs w:val="20"/>
        </w:rPr>
        <w:t xml:space="preserve"> the open ocean.</w:t>
      </w:r>
      <w:r w:rsidR="00E93947" w:rsidRPr="001C5F70">
        <w:rPr>
          <w:rFonts w:ascii="Arial" w:hAnsi="Arial" w:cs="Arial"/>
          <w:sz w:val="20"/>
          <w:szCs w:val="20"/>
        </w:rPr>
        <w:t xml:space="preserve"> </w:t>
      </w:r>
      <w:r w:rsidR="00803034" w:rsidRPr="003C4313">
        <w:rPr>
          <w:rFonts w:ascii="Arial" w:hAnsi="Arial" w:cs="Arial"/>
          <w:sz w:val="20"/>
          <w:szCs w:val="20"/>
        </w:rPr>
        <w:t xml:space="preserve">In shelf seas this opposing flow will tend to occur at depth, and provides the conduit for carbon export from the shelf-sea to </w:t>
      </w:r>
      <w:r w:rsidR="00803034">
        <w:rPr>
          <w:rFonts w:ascii="Arial" w:hAnsi="Arial" w:cs="Arial"/>
          <w:sz w:val="20"/>
          <w:szCs w:val="20"/>
        </w:rPr>
        <w:t xml:space="preserve">the deep ocean, a process </w:t>
      </w:r>
      <w:r w:rsidR="00803034" w:rsidRPr="003C4313">
        <w:rPr>
          <w:rFonts w:ascii="Arial" w:hAnsi="Arial" w:cs="Arial"/>
          <w:sz w:val="20"/>
          <w:szCs w:val="20"/>
        </w:rPr>
        <w:t xml:space="preserve">referred to as the continental </w:t>
      </w:r>
      <w:r w:rsidR="00803034">
        <w:rPr>
          <w:rFonts w:ascii="Arial" w:hAnsi="Arial" w:cs="Arial"/>
          <w:sz w:val="20"/>
          <w:szCs w:val="20"/>
        </w:rPr>
        <w:t xml:space="preserve">shelf-sea carbon pump.  </w:t>
      </w:r>
    </w:p>
    <w:p w14:paraId="4664AB00" w14:textId="77777777" w:rsidR="0046292F" w:rsidRDefault="0046292F" w:rsidP="00680836">
      <w:pPr>
        <w:spacing w:line="480" w:lineRule="auto"/>
        <w:rPr>
          <w:rFonts w:ascii="Arial" w:hAnsi="Arial" w:cs="Arial"/>
          <w:sz w:val="20"/>
          <w:szCs w:val="20"/>
        </w:rPr>
      </w:pPr>
    </w:p>
    <w:p w14:paraId="4F895644" w14:textId="69A35953" w:rsidR="006829D8" w:rsidRDefault="00C71F9D" w:rsidP="00680836">
      <w:pPr>
        <w:spacing w:line="480" w:lineRule="auto"/>
        <w:rPr>
          <w:rFonts w:ascii="Arial" w:hAnsi="Arial" w:cs="Arial"/>
          <w:sz w:val="20"/>
          <w:szCs w:val="20"/>
        </w:rPr>
      </w:pPr>
      <w:r w:rsidRPr="003C4313">
        <w:rPr>
          <w:rFonts w:ascii="Arial" w:hAnsi="Arial" w:cs="Arial"/>
          <w:sz w:val="20"/>
          <w:szCs w:val="20"/>
        </w:rPr>
        <w:t>The transport</w:t>
      </w:r>
      <w:r w:rsidR="0046292F">
        <w:rPr>
          <w:rFonts w:ascii="Arial" w:hAnsi="Arial" w:cs="Arial"/>
          <w:sz w:val="20"/>
          <w:szCs w:val="20"/>
        </w:rPr>
        <w:t xml:space="preserve"> </w:t>
      </w:r>
      <w:r w:rsidR="00B9202A">
        <w:rPr>
          <w:rFonts w:ascii="Arial" w:hAnsi="Arial" w:cs="Arial"/>
          <w:sz w:val="20"/>
          <w:szCs w:val="20"/>
        </w:rPr>
        <w:t xml:space="preserve">of water </w:t>
      </w:r>
      <w:r w:rsidR="0046292F">
        <w:rPr>
          <w:rFonts w:ascii="Arial" w:hAnsi="Arial" w:cs="Arial"/>
          <w:sz w:val="20"/>
          <w:szCs w:val="20"/>
        </w:rPr>
        <w:t>onto shelf seas</w:t>
      </w:r>
      <w:r w:rsidR="00954CB1">
        <w:rPr>
          <w:rFonts w:ascii="Arial" w:hAnsi="Arial" w:cs="Arial"/>
          <w:sz w:val="20"/>
          <w:szCs w:val="20"/>
        </w:rPr>
        <w:t xml:space="preserve"> in the surface mixed layer</w:t>
      </w:r>
      <w:r w:rsidR="00A67103">
        <w:rPr>
          <w:rFonts w:ascii="Arial" w:hAnsi="Arial" w:cs="Arial"/>
          <w:sz w:val="20"/>
          <w:szCs w:val="20"/>
        </w:rPr>
        <w:t xml:space="preserve"> is often</w:t>
      </w:r>
      <w:r w:rsidR="008B39A0">
        <w:rPr>
          <w:rFonts w:ascii="Arial" w:hAnsi="Arial" w:cs="Arial"/>
          <w:sz w:val="20"/>
          <w:szCs w:val="20"/>
        </w:rPr>
        <w:t xml:space="preserve"> calculated</w:t>
      </w:r>
      <w:r w:rsidRPr="003C4313">
        <w:rPr>
          <w:rFonts w:ascii="Arial" w:hAnsi="Arial" w:cs="Arial"/>
          <w:sz w:val="20"/>
          <w:szCs w:val="20"/>
        </w:rPr>
        <w:t xml:space="preserve"> using</w:t>
      </w:r>
      <w:r w:rsidR="008957D3">
        <w:rPr>
          <w:rFonts w:ascii="Arial" w:hAnsi="Arial" w:cs="Arial"/>
          <w:sz w:val="20"/>
          <w:szCs w:val="20"/>
        </w:rPr>
        <w:t xml:space="preserve"> either</w:t>
      </w:r>
      <w:r w:rsidRPr="003C4313">
        <w:rPr>
          <w:rFonts w:ascii="Arial" w:hAnsi="Arial" w:cs="Arial"/>
          <w:sz w:val="20"/>
          <w:szCs w:val="20"/>
        </w:rPr>
        <w:t xml:space="preserve"> </w:t>
      </w:r>
      <w:r w:rsidR="008D774F">
        <w:rPr>
          <w:rFonts w:ascii="Arial" w:hAnsi="Arial" w:cs="Arial"/>
          <w:sz w:val="20"/>
          <w:szCs w:val="20"/>
        </w:rPr>
        <w:t>geostrophy</w:t>
      </w:r>
      <w:r w:rsidR="00894945">
        <w:rPr>
          <w:rFonts w:ascii="Arial" w:hAnsi="Arial" w:cs="Arial"/>
          <w:sz w:val="20"/>
          <w:szCs w:val="20"/>
        </w:rPr>
        <w:t xml:space="preserve"> (</w:t>
      </w:r>
      <w:r w:rsidR="000F448A">
        <w:rPr>
          <w:rFonts w:ascii="Arial" w:hAnsi="Arial" w:cs="Arial"/>
          <w:sz w:val="20"/>
          <w:szCs w:val="20"/>
        </w:rPr>
        <w:t>the balance between</w:t>
      </w:r>
      <w:r w:rsidR="00894945">
        <w:rPr>
          <w:rFonts w:ascii="Arial" w:hAnsi="Arial" w:cs="Arial"/>
          <w:sz w:val="20"/>
          <w:szCs w:val="20"/>
        </w:rPr>
        <w:t xml:space="preserve"> pressure</w:t>
      </w:r>
      <w:r w:rsidR="000F448A">
        <w:rPr>
          <w:rFonts w:ascii="Arial" w:hAnsi="Arial" w:cs="Arial"/>
          <w:sz w:val="20"/>
          <w:szCs w:val="20"/>
        </w:rPr>
        <w:t xml:space="preserve"> gradient force</w:t>
      </w:r>
      <w:r w:rsidR="00CE39C8">
        <w:rPr>
          <w:rFonts w:ascii="Arial" w:hAnsi="Arial" w:cs="Arial"/>
          <w:sz w:val="20"/>
          <w:szCs w:val="20"/>
        </w:rPr>
        <w:t>s</w:t>
      </w:r>
      <w:r w:rsidR="00894945">
        <w:rPr>
          <w:rFonts w:ascii="Arial" w:hAnsi="Arial" w:cs="Arial"/>
          <w:sz w:val="20"/>
          <w:szCs w:val="20"/>
        </w:rPr>
        <w:t xml:space="preserve"> and Coriolis</w:t>
      </w:r>
      <w:r w:rsidR="000F448A">
        <w:rPr>
          <w:rFonts w:ascii="Arial" w:hAnsi="Arial" w:cs="Arial"/>
          <w:sz w:val="20"/>
          <w:szCs w:val="20"/>
        </w:rPr>
        <w:t xml:space="preserve"> force</w:t>
      </w:r>
      <w:r w:rsidR="00CE39C8">
        <w:rPr>
          <w:rFonts w:ascii="Arial" w:hAnsi="Arial" w:cs="Arial"/>
          <w:sz w:val="20"/>
          <w:szCs w:val="20"/>
        </w:rPr>
        <w:t>s</w:t>
      </w:r>
      <w:r w:rsidR="00894945">
        <w:rPr>
          <w:rFonts w:ascii="Arial" w:hAnsi="Arial" w:cs="Arial"/>
          <w:sz w:val="20"/>
          <w:szCs w:val="20"/>
        </w:rPr>
        <w:t>)</w:t>
      </w:r>
      <w:r w:rsidR="008D774F" w:rsidRPr="003C4313">
        <w:rPr>
          <w:rFonts w:ascii="Arial" w:hAnsi="Arial" w:cs="Arial"/>
          <w:sz w:val="20"/>
          <w:szCs w:val="20"/>
        </w:rPr>
        <w:t xml:space="preserve"> </w:t>
      </w:r>
      <w:r w:rsidR="008D774F">
        <w:rPr>
          <w:rFonts w:ascii="Arial" w:hAnsi="Arial" w:cs="Arial"/>
          <w:sz w:val="20"/>
          <w:szCs w:val="20"/>
        </w:rPr>
        <w:t xml:space="preserve">or </w:t>
      </w:r>
      <w:r w:rsidRPr="003C4313">
        <w:rPr>
          <w:rFonts w:ascii="Arial" w:hAnsi="Arial" w:cs="Arial"/>
          <w:sz w:val="20"/>
          <w:szCs w:val="20"/>
        </w:rPr>
        <w:t>wind speed measurements, despit</w:t>
      </w:r>
      <w:r w:rsidR="00A93633">
        <w:rPr>
          <w:rFonts w:ascii="Arial" w:hAnsi="Arial" w:cs="Arial"/>
          <w:sz w:val="20"/>
          <w:szCs w:val="20"/>
        </w:rPr>
        <w:t>e the knowledge that wind, wave and</w:t>
      </w:r>
      <w:r w:rsidRPr="003C4313">
        <w:rPr>
          <w:rFonts w:ascii="Arial" w:hAnsi="Arial" w:cs="Arial"/>
          <w:sz w:val="20"/>
          <w:szCs w:val="20"/>
        </w:rPr>
        <w:t xml:space="preserve"> current interactions </w:t>
      </w:r>
      <w:r w:rsidR="00D74C49">
        <w:rPr>
          <w:rFonts w:ascii="Arial" w:hAnsi="Arial" w:cs="Arial"/>
          <w:sz w:val="20"/>
          <w:szCs w:val="20"/>
        </w:rPr>
        <w:t xml:space="preserve">can </w:t>
      </w:r>
      <w:r w:rsidRPr="003C4313">
        <w:rPr>
          <w:rFonts w:ascii="Arial" w:hAnsi="Arial" w:cs="Arial"/>
          <w:sz w:val="20"/>
          <w:szCs w:val="20"/>
        </w:rPr>
        <w:t>play a major role in driving transport.</w:t>
      </w:r>
      <w:r w:rsidR="00E35EBE" w:rsidRPr="003C4313">
        <w:rPr>
          <w:rFonts w:ascii="Arial" w:hAnsi="Arial" w:cs="Arial"/>
          <w:sz w:val="20"/>
          <w:szCs w:val="20"/>
        </w:rPr>
        <w:t xml:space="preserve"> This </w:t>
      </w:r>
      <w:r w:rsidR="0003120D">
        <w:rPr>
          <w:rFonts w:ascii="Arial" w:hAnsi="Arial" w:cs="Arial"/>
          <w:sz w:val="20"/>
          <w:szCs w:val="20"/>
        </w:rPr>
        <w:t xml:space="preserve">simplification </w:t>
      </w:r>
      <w:r w:rsidR="00E35EBE" w:rsidRPr="003C4313">
        <w:rPr>
          <w:rFonts w:ascii="Arial" w:hAnsi="Arial" w:cs="Arial"/>
          <w:sz w:val="20"/>
          <w:szCs w:val="20"/>
        </w:rPr>
        <w:t xml:space="preserve">is </w:t>
      </w:r>
      <w:r w:rsidR="00442A0C">
        <w:rPr>
          <w:rFonts w:ascii="Arial" w:hAnsi="Arial" w:cs="Arial"/>
          <w:sz w:val="20"/>
          <w:szCs w:val="20"/>
        </w:rPr>
        <w:t xml:space="preserve">invariably </w:t>
      </w:r>
      <w:r w:rsidR="00E35EBE" w:rsidRPr="003C4313">
        <w:rPr>
          <w:rFonts w:ascii="Arial" w:hAnsi="Arial" w:cs="Arial"/>
          <w:sz w:val="20"/>
          <w:szCs w:val="20"/>
        </w:rPr>
        <w:t xml:space="preserve">due to the lack of observations </w:t>
      </w:r>
      <w:r w:rsidR="00147223">
        <w:rPr>
          <w:rFonts w:ascii="Arial" w:hAnsi="Arial" w:cs="Arial"/>
          <w:sz w:val="20"/>
          <w:szCs w:val="20"/>
        </w:rPr>
        <w:t>available t</w:t>
      </w:r>
      <w:r w:rsidR="00E35EBE" w:rsidRPr="003C4313">
        <w:rPr>
          <w:rFonts w:ascii="Arial" w:hAnsi="Arial" w:cs="Arial"/>
          <w:sz w:val="20"/>
          <w:szCs w:val="20"/>
        </w:rPr>
        <w:t xml:space="preserve">o accurately characterise </w:t>
      </w:r>
      <w:r w:rsidR="007F5EC9">
        <w:rPr>
          <w:rFonts w:ascii="Arial" w:hAnsi="Arial" w:cs="Arial"/>
          <w:sz w:val="20"/>
          <w:szCs w:val="20"/>
        </w:rPr>
        <w:t xml:space="preserve">all processes that </w:t>
      </w:r>
      <w:r w:rsidR="00E35EBE" w:rsidRPr="003C4313">
        <w:rPr>
          <w:rFonts w:ascii="Arial" w:hAnsi="Arial" w:cs="Arial"/>
          <w:sz w:val="20"/>
          <w:szCs w:val="20"/>
        </w:rPr>
        <w:t>govern transport</w:t>
      </w:r>
      <w:r w:rsidR="00FC64BF">
        <w:rPr>
          <w:rFonts w:ascii="Arial" w:hAnsi="Arial" w:cs="Arial"/>
          <w:sz w:val="20"/>
          <w:szCs w:val="20"/>
        </w:rPr>
        <w:t xml:space="preserve"> across the shelf</w:t>
      </w:r>
      <w:r w:rsidR="00E35EBE" w:rsidRPr="003C4313">
        <w:rPr>
          <w:rFonts w:ascii="Arial" w:hAnsi="Arial" w:cs="Arial"/>
          <w:sz w:val="20"/>
          <w:szCs w:val="20"/>
        </w:rPr>
        <w:t>.</w:t>
      </w:r>
      <w:r w:rsidR="0006252A" w:rsidRPr="003C4313">
        <w:rPr>
          <w:rFonts w:ascii="Arial" w:hAnsi="Arial" w:cs="Arial"/>
          <w:sz w:val="20"/>
          <w:szCs w:val="20"/>
        </w:rPr>
        <w:t xml:space="preserve"> </w:t>
      </w:r>
      <w:r w:rsidR="000F23DF">
        <w:rPr>
          <w:rFonts w:ascii="Arial" w:hAnsi="Arial" w:cs="Arial"/>
          <w:sz w:val="20"/>
          <w:szCs w:val="20"/>
        </w:rPr>
        <w:t>As a result a</w:t>
      </w:r>
      <w:r w:rsidR="006829D8" w:rsidRPr="003C4313">
        <w:rPr>
          <w:rFonts w:ascii="Arial" w:hAnsi="Arial" w:cs="Arial"/>
          <w:sz w:val="20"/>
          <w:szCs w:val="20"/>
        </w:rPr>
        <w:t xml:space="preserve">pproaches for calculating this surface transport </w:t>
      </w:r>
      <w:r w:rsidR="006829D8">
        <w:rPr>
          <w:rFonts w:ascii="Arial" w:hAnsi="Arial" w:cs="Arial"/>
          <w:sz w:val="20"/>
          <w:szCs w:val="20"/>
        </w:rPr>
        <w:t xml:space="preserve">tend to </w:t>
      </w:r>
      <w:r w:rsidR="006829D8" w:rsidRPr="003C4313">
        <w:rPr>
          <w:rFonts w:ascii="Arial" w:hAnsi="Arial" w:cs="Arial"/>
          <w:sz w:val="20"/>
          <w:szCs w:val="20"/>
        </w:rPr>
        <w:t>assume that wind driven Ekman currents dominate at all times and locations (e.g. Painter et al., 2016)</w:t>
      </w:r>
      <w:r w:rsidR="006829D8">
        <w:rPr>
          <w:rFonts w:ascii="Arial" w:hAnsi="Arial" w:cs="Arial"/>
          <w:sz w:val="20"/>
          <w:szCs w:val="20"/>
        </w:rPr>
        <w:t xml:space="preserve">, or that </w:t>
      </w:r>
      <w:r w:rsidR="006829D8" w:rsidRPr="003C4313">
        <w:rPr>
          <w:rFonts w:ascii="Arial" w:hAnsi="Arial" w:cs="Arial"/>
          <w:sz w:val="20"/>
          <w:szCs w:val="20"/>
        </w:rPr>
        <w:t xml:space="preserve">geostrophic currents </w:t>
      </w:r>
      <w:r w:rsidR="006829D8">
        <w:rPr>
          <w:rFonts w:ascii="Arial" w:hAnsi="Arial" w:cs="Arial"/>
          <w:sz w:val="20"/>
          <w:szCs w:val="20"/>
        </w:rPr>
        <w:t xml:space="preserve">dominate </w:t>
      </w:r>
      <w:r w:rsidR="006829D8" w:rsidRPr="003C4313">
        <w:rPr>
          <w:rFonts w:ascii="Arial" w:hAnsi="Arial" w:cs="Arial"/>
          <w:sz w:val="20"/>
          <w:szCs w:val="20"/>
        </w:rPr>
        <w:t>(e.</w:t>
      </w:r>
      <w:r w:rsidR="006829D8" w:rsidRPr="00C5483C">
        <w:rPr>
          <w:rFonts w:ascii="Arial" w:hAnsi="Arial" w:cs="Arial"/>
          <w:sz w:val="20"/>
          <w:szCs w:val="20"/>
        </w:rPr>
        <w:t xml:space="preserve">g. Yuan et al., </w:t>
      </w:r>
      <w:r w:rsidR="006829D8">
        <w:rPr>
          <w:rFonts w:ascii="Arial" w:hAnsi="Arial" w:cs="Arial"/>
          <w:sz w:val="20"/>
          <w:szCs w:val="20"/>
        </w:rPr>
        <w:t>2017</w:t>
      </w:r>
      <w:r w:rsidR="006829D8" w:rsidRPr="003C4313">
        <w:rPr>
          <w:rFonts w:ascii="Arial" w:hAnsi="Arial" w:cs="Arial"/>
          <w:sz w:val="20"/>
          <w:szCs w:val="20"/>
        </w:rPr>
        <w:t>)</w:t>
      </w:r>
      <w:r w:rsidR="00FA3A5B">
        <w:rPr>
          <w:rFonts w:ascii="Arial" w:hAnsi="Arial" w:cs="Arial"/>
          <w:sz w:val="20"/>
          <w:szCs w:val="20"/>
        </w:rPr>
        <w:t>,</w:t>
      </w:r>
      <w:r w:rsidR="00CA6EAC">
        <w:rPr>
          <w:rFonts w:ascii="Arial" w:hAnsi="Arial" w:cs="Arial"/>
          <w:sz w:val="20"/>
          <w:szCs w:val="20"/>
        </w:rPr>
        <w:t xml:space="preserve"> </w:t>
      </w:r>
      <w:r w:rsidR="00F003FB">
        <w:rPr>
          <w:rFonts w:ascii="Arial" w:hAnsi="Arial" w:cs="Arial"/>
          <w:sz w:val="20"/>
          <w:szCs w:val="20"/>
        </w:rPr>
        <w:t>whilst</w:t>
      </w:r>
      <w:r w:rsidR="00B703E8">
        <w:rPr>
          <w:rFonts w:ascii="Arial" w:hAnsi="Arial" w:cs="Arial"/>
          <w:sz w:val="20"/>
          <w:szCs w:val="20"/>
        </w:rPr>
        <w:t xml:space="preserve"> some identify </w:t>
      </w:r>
      <w:r w:rsidR="00D65592">
        <w:rPr>
          <w:rFonts w:ascii="Arial" w:hAnsi="Arial" w:cs="Arial"/>
          <w:sz w:val="20"/>
          <w:szCs w:val="20"/>
        </w:rPr>
        <w:t xml:space="preserve">the </w:t>
      </w:r>
      <w:r w:rsidR="00F1796E">
        <w:rPr>
          <w:rFonts w:ascii="Arial" w:hAnsi="Arial" w:cs="Arial"/>
          <w:sz w:val="20"/>
          <w:szCs w:val="20"/>
        </w:rPr>
        <w:t xml:space="preserve">importance of a </w:t>
      </w:r>
      <w:r w:rsidR="00D65592">
        <w:rPr>
          <w:rFonts w:ascii="Arial" w:hAnsi="Arial" w:cs="Arial"/>
          <w:sz w:val="20"/>
          <w:szCs w:val="20"/>
        </w:rPr>
        <w:t xml:space="preserve">combination of Ekman, geostrophic and </w:t>
      </w:r>
      <w:r w:rsidR="00B703E8">
        <w:rPr>
          <w:rFonts w:ascii="Arial" w:hAnsi="Arial" w:cs="Arial"/>
          <w:sz w:val="20"/>
          <w:szCs w:val="20"/>
        </w:rPr>
        <w:t>ageostrophic components</w:t>
      </w:r>
      <w:r w:rsidR="006829D8">
        <w:rPr>
          <w:rFonts w:ascii="Arial" w:hAnsi="Arial" w:cs="Arial"/>
          <w:sz w:val="20"/>
          <w:szCs w:val="20"/>
        </w:rPr>
        <w:t xml:space="preserve"> </w:t>
      </w:r>
      <w:r w:rsidR="00B703E8">
        <w:rPr>
          <w:rFonts w:ascii="Arial" w:hAnsi="Arial" w:cs="Arial"/>
          <w:sz w:val="20"/>
          <w:szCs w:val="20"/>
        </w:rPr>
        <w:t xml:space="preserve">including the </w:t>
      </w:r>
      <w:r w:rsidR="006829D8">
        <w:rPr>
          <w:rFonts w:ascii="Arial" w:hAnsi="Arial" w:cs="Arial"/>
          <w:sz w:val="20"/>
          <w:szCs w:val="20"/>
        </w:rPr>
        <w:t>role of Stokes drift (</w:t>
      </w:r>
      <w:proofErr w:type="spellStart"/>
      <w:r w:rsidR="006829D8">
        <w:rPr>
          <w:rFonts w:ascii="Arial" w:hAnsi="Arial" w:cs="Arial"/>
          <w:sz w:val="20"/>
          <w:szCs w:val="20"/>
        </w:rPr>
        <w:t>Feewings</w:t>
      </w:r>
      <w:proofErr w:type="spellEnd"/>
      <w:r w:rsidR="006829D8">
        <w:rPr>
          <w:rFonts w:ascii="Arial" w:hAnsi="Arial" w:cs="Arial"/>
          <w:sz w:val="20"/>
          <w:szCs w:val="20"/>
        </w:rPr>
        <w:t xml:space="preserve"> et al., 2008; Woodson, 2013)</w:t>
      </w:r>
      <w:r w:rsidR="00901AFA">
        <w:rPr>
          <w:rFonts w:ascii="Arial" w:hAnsi="Arial" w:cs="Arial"/>
          <w:sz w:val="20"/>
          <w:szCs w:val="20"/>
        </w:rPr>
        <w:t xml:space="preserve"> </w:t>
      </w:r>
      <w:r w:rsidR="00AE2301">
        <w:rPr>
          <w:rFonts w:ascii="Arial" w:hAnsi="Arial" w:cs="Arial"/>
          <w:sz w:val="20"/>
          <w:szCs w:val="20"/>
        </w:rPr>
        <w:t>or</w:t>
      </w:r>
      <w:r w:rsidR="00B703E8">
        <w:rPr>
          <w:rFonts w:ascii="Arial" w:hAnsi="Arial" w:cs="Arial"/>
          <w:sz w:val="20"/>
          <w:szCs w:val="20"/>
        </w:rPr>
        <w:t xml:space="preserve"> </w:t>
      </w:r>
      <w:r w:rsidR="00901AFA">
        <w:rPr>
          <w:rFonts w:ascii="Arial" w:hAnsi="Arial" w:cs="Arial"/>
          <w:sz w:val="20"/>
          <w:szCs w:val="20"/>
        </w:rPr>
        <w:t xml:space="preserve">eddies (Waite et al., </w:t>
      </w:r>
      <w:r w:rsidR="006D0C2D">
        <w:rPr>
          <w:rFonts w:ascii="Arial" w:hAnsi="Arial" w:cs="Arial"/>
          <w:sz w:val="20"/>
          <w:szCs w:val="20"/>
        </w:rPr>
        <w:t>2016</w:t>
      </w:r>
      <w:r w:rsidR="00BA4E8D">
        <w:rPr>
          <w:rFonts w:ascii="Arial" w:hAnsi="Arial" w:cs="Arial"/>
          <w:sz w:val="20"/>
          <w:szCs w:val="20"/>
        </w:rPr>
        <w:t>)</w:t>
      </w:r>
      <w:r w:rsidR="00D36687">
        <w:rPr>
          <w:rFonts w:ascii="Arial" w:hAnsi="Arial" w:cs="Arial"/>
          <w:sz w:val="20"/>
          <w:szCs w:val="20"/>
        </w:rPr>
        <w:t xml:space="preserve">. </w:t>
      </w:r>
      <w:r w:rsidR="00A96D98">
        <w:rPr>
          <w:rFonts w:ascii="Arial" w:hAnsi="Arial" w:cs="Arial"/>
          <w:sz w:val="20"/>
          <w:szCs w:val="20"/>
        </w:rPr>
        <w:t xml:space="preserve">All of these </w:t>
      </w:r>
      <w:r w:rsidR="00343137">
        <w:rPr>
          <w:rFonts w:ascii="Arial" w:hAnsi="Arial" w:cs="Arial"/>
          <w:sz w:val="20"/>
          <w:szCs w:val="20"/>
        </w:rPr>
        <w:t xml:space="preserve">studies are either </w:t>
      </w:r>
      <w:r w:rsidR="006829D8">
        <w:rPr>
          <w:rFonts w:ascii="Arial" w:hAnsi="Arial" w:cs="Arial"/>
          <w:sz w:val="20"/>
          <w:szCs w:val="20"/>
        </w:rPr>
        <w:t xml:space="preserve">based on sparse </w:t>
      </w:r>
      <w:r w:rsidR="006829D8" w:rsidRPr="00401493">
        <w:rPr>
          <w:rFonts w:ascii="Arial" w:hAnsi="Arial" w:cs="Arial"/>
          <w:i/>
          <w:sz w:val="20"/>
          <w:szCs w:val="20"/>
        </w:rPr>
        <w:t>in situ</w:t>
      </w:r>
      <w:r w:rsidR="006829D8">
        <w:rPr>
          <w:rFonts w:ascii="Arial" w:hAnsi="Arial" w:cs="Arial"/>
          <w:sz w:val="20"/>
          <w:szCs w:val="20"/>
        </w:rPr>
        <w:t xml:space="preserve"> data collection and measurements, or single </w:t>
      </w:r>
      <w:r w:rsidR="00536022">
        <w:rPr>
          <w:rFonts w:ascii="Arial" w:hAnsi="Arial" w:cs="Arial"/>
          <w:sz w:val="20"/>
          <w:szCs w:val="20"/>
        </w:rPr>
        <w:t xml:space="preserve">satellite </w:t>
      </w:r>
      <w:r w:rsidR="00A86D7B">
        <w:rPr>
          <w:rFonts w:ascii="Arial" w:hAnsi="Arial" w:cs="Arial"/>
          <w:sz w:val="20"/>
          <w:szCs w:val="20"/>
        </w:rPr>
        <w:t xml:space="preserve">altimeter returns, so </w:t>
      </w:r>
      <w:r w:rsidR="00E96A14">
        <w:rPr>
          <w:rFonts w:ascii="Arial" w:hAnsi="Arial" w:cs="Arial"/>
          <w:sz w:val="20"/>
          <w:szCs w:val="20"/>
        </w:rPr>
        <w:t xml:space="preserve">the assessments are </w:t>
      </w:r>
      <w:r w:rsidR="006829D8">
        <w:rPr>
          <w:rFonts w:ascii="Arial" w:hAnsi="Arial" w:cs="Arial"/>
          <w:sz w:val="20"/>
          <w:szCs w:val="20"/>
        </w:rPr>
        <w:t>very coarse</w:t>
      </w:r>
      <w:r w:rsidR="00E96A14">
        <w:rPr>
          <w:rFonts w:ascii="Arial" w:hAnsi="Arial" w:cs="Arial"/>
          <w:sz w:val="20"/>
          <w:szCs w:val="20"/>
        </w:rPr>
        <w:t xml:space="preserve"> in</w:t>
      </w:r>
      <w:r w:rsidR="006829D8">
        <w:rPr>
          <w:rFonts w:ascii="Arial" w:hAnsi="Arial" w:cs="Arial"/>
          <w:sz w:val="20"/>
          <w:szCs w:val="20"/>
        </w:rPr>
        <w:t xml:space="preserve"> </w:t>
      </w:r>
      <w:r w:rsidR="00B74934">
        <w:rPr>
          <w:rFonts w:ascii="Arial" w:hAnsi="Arial" w:cs="Arial"/>
          <w:sz w:val="20"/>
          <w:szCs w:val="20"/>
        </w:rPr>
        <w:t>space and</w:t>
      </w:r>
      <w:r w:rsidR="00B90A8C">
        <w:rPr>
          <w:rFonts w:ascii="Arial" w:hAnsi="Arial" w:cs="Arial"/>
          <w:sz w:val="20"/>
          <w:szCs w:val="20"/>
        </w:rPr>
        <w:t>/or</w:t>
      </w:r>
      <w:r w:rsidR="00BD0046">
        <w:rPr>
          <w:rFonts w:ascii="Arial" w:hAnsi="Arial" w:cs="Arial"/>
          <w:sz w:val="20"/>
          <w:szCs w:val="20"/>
        </w:rPr>
        <w:t xml:space="preserve"> time.  </w:t>
      </w:r>
      <w:r w:rsidR="004045A8">
        <w:rPr>
          <w:rFonts w:ascii="Arial" w:hAnsi="Arial" w:cs="Arial"/>
          <w:sz w:val="20"/>
          <w:szCs w:val="20"/>
        </w:rPr>
        <w:t xml:space="preserve">Therefore </w:t>
      </w:r>
      <w:r w:rsidR="006829D8">
        <w:rPr>
          <w:rFonts w:ascii="Arial" w:hAnsi="Arial" w:cs="Arial"/>
          <w:sz w:val="20"/>
          <w:szCs w:val="20"/>
        </w:rPr>
        <w:t xml:space="preserve">they provide </w:t>
      </w:r>
      <w:r w:rsidR="00A8203F">
        <w:rPr>
          <w:rFonts w:ascii="Arial" w:hAnsi="Arial" w:cs="Arial"/>
          <w:sz w:val="20"/>
          <w:szCs w:val="20"/>
        </w:rPr>
        <w:t>a good</w:t>
      </w:r>
      <w:r w:rsidR="006829D8" w:rsidRPr="003C4313">
        <w:rPr>
          <w:rFonts w:ascii="Arial" w:hAnsi="Arial" w:cs="Arial"/>
          <w:sz w:val="20"/>
          <w:szCs w:val="20"/>
        </w:rPr>
        <w:t xml:space="preserve"> </w:t>
      </w:r>
      <w:r w:rsidR="00A8203F">
        <w:rPr>
          <w:rFonts w:ascii="Arial" w:hAnsi="Arial" w:cs="Arial"/>
          <w:sz w:val="20"/>
          <w:szCs w:val="20"/>
        </w:rPr>
        <w:t xml:space="preserve">analysis </w:t>
      </w:r>
      <w:r w:rsidR="006829D8">
        <w:rPr>
          <w:rFonts w:ascii="Arial" w:hAnsi="Arial" w:cs="Arial"/>
          <w:sz w:val="20"/>
          <w:szCs w:val="20"/>
        </w:rPr>
        <w:t>for the region or time</w:t>
      </w:r>
      <w:r w:rsidR="00040A7A">
        <w:rPr>
          <w:rFonts w:ascii="Arial" w:hAnsi="Arial" w:cs="Arial"/>
          <w:sz w:val="20"/>
          <w:szCs w:val="20"/>
        </w:rPr>
        <w:t xml:space="preserve"> period</w:t>
      </w:r>
      <w:r w:rsidR="006829D8">
        <w:rPr>
          <w:rFonts w:ascii="Arial" w:hAnsi="Arial" w:cs="Arial"/>
          <w:sz w:val="20"/>
          <w:szCs w:val="20"/>
        </w:rPr>
        <w:t xml:space="preserve"> studied</w:t>
      </w:r>
      <w:r w:rsidR="006829D8" w:rsidRPr="003C4313">
        <w:rPr>
          <w:rFonts w:ascii="Arial" w:hAnsi="Arial" w:cs="Arial"/>
          <w:sz w:val="20"/>
          <w:szCs w:val="20"/>
        </w:rPr>
        <w:t>,</w:t>
      </w:r>
      <w:r w:rsidR="006829D8">
        <w:rPr>
          <w:rFonts w:ascii="Arial" w:hAnsi="Arial" w:cs="Arial"/>
          <w:sz w:val="20"/>
          <w:szCs w:val="20"/>
        </w:rPr>
        <w:t xml:space="preserve"> but they are </w:t>
      </w:r>
      <w:r w:rsidR="00C02611">
        <w:rPr>
          <w:rFonts w:ascii="Arial" w:hAnsi="Arial" w:cs="Arial"/>
          <w:sz w:val="20"/>
          <w:szCs w:val="20"/>
        </w:rPr>
        <w:t xml:space="preserve">either </w:t>
      </w:r>
      <w:proofErr w:type="spellStart"/>
      <w:r w:rsidR="00591773">
        <w:rPr>
          <w:rFonts w:ascii="Arial" w:hAnsi="Arial" w:cs="Arial"/>
          <w:sz w:val="20"/>
          <w:szCs w:val="20"/>
        </w:rPr>
        <w:t>i</w:t>
      </w:r>
      <w:proofErr w:type="spellEnd"/>
      <w:r w:rsidR="00591773">
        <w:rPr>
          <w:rFonts w:ascii="Arial" w:hAnsi="Arial" w:cs="Arial"/>
          <w:sz w:val="20"/>
          <w:szCs w:val="20"/>
        </w:rPr>
        <w:t xml:space="preserve">) </w:t>
      </w:r>
      <w:r w:rsidR="006829D8">
        <w:rPr>
          <w:rFonts w:ascii="Arial" w:hAnsi="Arial" w:cs="Arial"/>
          <w:sz w:val="20"/>
          <w:szCs w:val="20"/>
        </w:rPr>
        <w:t xml:space="preserve">unable to identify </w:t>
      </w:r>
      <w:r w:rsidR="00683147">
        <w:rPr>
          <w:rFonts w:ascii="Arial" w:hAnsi="Arial" w:cs="Arial"/>
          <w:sz w:val="20"/>
          <w:szCs w:val="20"/>
        </w:rPr>
        <w:t xml:space="preserve">the </w:t>
      </w:r>
      <w:r w:rsidR="006829D8" w:rsidRPr="003C4313">
        <w:rPr>
          <w:rFonts w:ascii="Arial" w:hAnsi="Arial" w:cs="Arial"/>
          <w:sz w:val="20"/>
          <w:szCs w:val="20"/>
        </w:rPr>
        <w:t>influence</w:t>
      </w:r>
      <w:r w:rsidR="00683147">
        <w:rPr>
          <w:rFonts w:ascii="Arial" w:hAnsi="Arial" w:cs="Arial"/>
          <w:sz w:val="20"/>
          <w:szCs w:val="20"/>
        </w:rPr>
        <w:t xml:space="preserve"> and significance</w:t>
      </w:r>
      <w:r w:rsidR="006829D8" w:rsidRPr="003C4313">
        <w:rPr>
          <w:rFonts w:ascii="Arial" w:hAnsi="Arial" w:cs="Arial"/>
          <w:sz w:val="20"/>
          <w:szCs w:val="20"/>
        </w:rPr>
        <w:t xml:space="preserve"> of interactions between </w:t>
      </w:r>
      <w:r w:rsidR="006829D8">
        <w:rPr>
          <w:rFonts w:ascii="Arial" w:hAnsi="Arial" w:cs="Arial"/>
          <w:sz w:val="20"/>
          <w:szCs w:val="20"/>
        </w:rPr>
        <w:t xml:space="preserve">different </w:t>
      </w:r>
      <w:r w:rsidR="006829D8" w:rsidRPr="003C4313">
        <w:rPr>
          <w:rFonts w:ascii="Arial" w:hAnsi="Arial" w:cs="Arial"/>
          <w:sz w:val="20"/>
          <w:szCs w:val="20"/>
        </w:rPr>
        <w:t>geostrophic and ageostrophic current components</w:t>
      </w:r>
      <w:r w:rsidR="006829D8">
        <w:rPr>
          <w:rFonts w:ascii="Arial" w:hAnsi="Arial" w:cs="Arial"/>
          <w:sz w:val="20"/>
          <w:szCs w:val="20"/>
        </w:rPr>
        <w:t xml:space="preserve"> </w:t>
      </w:r>
      <w:r w:rsidR="00C02611">
        <w:rPr>
          <w:rFonts w:ascii="Arial" w:hAnsi="Arial" w:cs="Arial"/>
          <w:sz w:val="20"/>
          <w:szCs w:val="20"/>
        </w:rPr>
        <w:t xml:space="preserve">(e.g. </w:t>
      </w:r>
      <w:r w:rsidR="00E8654E" w:rsidRPr="003C4313">
        <w:rPr>
          <w:rFonts w:ascii="Arial" w:hAnsi="Arial" w:cs="Arial"/>
          <w:sz w:val="20"/>
          <w:szCs w:val="20"/>
        </w:rPr>
        <w:t>Painter et al., 2016</w:t>
      </w:r>
      <w:r w:rsidR="003F4664">
        <w:rPr>
          <w:rFonts w:ascii="Arial" w:hAnsi="Arial" w:cs="Arial"/>
          <w:sz w:val="20"/>
          <w:szCs w:val="20"/>
        </w:rPr>
        <w:t xml:space="preserve">; </w:t>
      </w:r>
      <w:r w:rsidR="003F4664" w:rsidRPr="00C5483C">
        <w:rPr>
          <w:rFonts w:ascii="Arial" w:hAnsi="Arial" w:cs="Arial"/>
          <w:sz w:val="20"/>
          <w:szCs w:val="20"/>
        </w:rPr>
        <w:t xml:space="preserve">Yuan et al., </w:t>
      </w:r>
      <w:r w:rsidR="003F4664">
        <w:rPr>
          <w:rFonts w:ascii="Arial" w:hAnsi="Arial" w:cs="Arial"/>
          <w:sz w:val="20"/>
          <w:szCs w:val="20"/>
        </w:rPr>
        <w:t>2017</w:t>
      </w:r>
      <w:r w:rsidR="009D689B">
        <w:rPr>
          <w:rFonts w:ascii="Arial" w:hAnsi="Arial" w:cs="Arial"/>
          <w:sz w:val="20"/>
          <w:szCs w:val="20"/>
        </w:rPr>
        <w:t>) o</w:t>
      </w:r>
      <w:r w:rsidR="008B6B30">
        <w:rPr>
          <w:rFonts w:ascii="Arial" w:hAnsi="Arial" w:cs="Arial"/>
          <w:sz w:val="20"/>
          <w:szCs w:val="20"/>
        </w:rPr>
        <w:t>r</w:t>
      </w:r>
      <w:r w:rsidR="00E60315">
        <w:rPr>
          <w:rFonts w:ascii="Arial" w:hAnsi="Arial" w:cs="Arial"/>
          <w:sz w:val="20"/>
          <w:szCs w:val="20"/>
        </w:rPr>
        <w:t xml:space="preserve"> ii)</w:t>
      </w:r>
      <w:r w:rsidR="00343137">
        <w:rPr>
          <w:rFonts w:ascii="Arial" w:hAnsi="Arial" w:cs="Arial"/>
          <w:sz w:val="20"/>
          <w:szCs w:val="20"/>
        </w:rPr>
        <w:t xml:space="preserve"> </w:t>
      </w:r>
      <w:r w:rsidR="0063492F">
        <w:rPr>
          <w:rFonts w:ascii="Arial" w:hAnsi="Arial" w:cs="Arial"/>
          <w:sz w:val="20"/>
          <w:szCs w:val="20"/>
        </w:rPr>
        <w:t xml:space="preserve">unable to </w:t>
      </w:r>
      <w:r w:rsidR="00343137">
        <w:rPr>
          <w:rFonts w:ascii="Arial" w:hAnsi="Arial" w:cs="Arial"/>
          <w:sz w:val="20"/>
          <w:szCs w:val="20"/>
        </w:rPr>
        <w:t xml:space="preserve">identify </w:t>
      </w:r>
      <w:r w:rsidR="00F145E7">
        <w:rPr>
          <w:rFonts w:ascii="Arial" w:hAnsi="Arial" w:cs="Arial"/>
          <w:sz w:val="20"/>
          <w:szCs w:val="20"/>
        </w:rPr>
        <w:t xml:space="preserve">how </w:t>
      </w:r>
      <w:r w:rsidR="006829D8">
        <w:rPr>
          <w:rFonts w:ascii="Arial" w:hAnsi="Arial" w:cs="Arial"/>
          <w:sz w:val="20"/>
          <w:szCs w:val="20"/>
        </w:rPr>
        <w:t>this alters in space and time</w:t>
      </w:r>
      <w:r w:rsidR="00C02F1A">
        <w:rPr>
          <w:rFonts w:ascii="Arial" w:hAnsi="Arial" w:cs="Arial"/>
          <w:sz w:val="20"/>
          <w:szCs w:val="20"/>
        </w:rPr>
        <w:t xml:space="preserve"> (</w:t>
      </w:r>
      <w:proofErr w:type="spellStart"/>
      <w:r w:rsidR="00C02F1A">
        <w:rPr>
          <w:rFonts w:ascii="Arial" w:hAnsi="Arial" w:cs="Arial"/>
          <w:sz w:val="20"/>
          <w:szCs w:val="20"/>
        </w:rPr>
        <w:t>Feewings</w:t>
      </w:r>
      <w:proofErr w:type="spellEnd"/>
      <w:r w:rsidR="00C02F1A">
        <w:rPr>
          <w:rFonts w:ascii="Arial" w:hAnsi="Arial" w:cs="Arial"/>
          <w:sz w:val="20"/>
          <w:szCs w:val="20"/>
        </w:rPr>
        <w:t xml:space="preserve"> et al., 2008; Woodson, 2013;</w:t>
      </w:r>
      <w:r w:rsidR="00C02F1A" w:rsidRPr="00C02F1A">
        <w:rPr>
          <w:rFonts w:ascii="Arial" w:hAnsi="Arial" w:cs="Arial"/>
          <w:sz w:val="20"/>
          <w:szCs w:val="20"/>
        </w:rPr>
        <w:t xml:space="preserve"> </w:t>
      </w:r>
      <w:r w:rsidR="006D0C2D">
        <w:rPr>
          <w:rFonts w:ascii="Arial" w:hAnsi="Arial" w:cs="Arial"/>
          <w:sz w:val="20"/>
          <w:szCs w:val="20"/>
        </w:rPr>
        <w:t>Waite et al., 2016</w:t>
      </w:r>
      <w:r w:rsidR="00C02F1A">
        <w:rPr>
          <w:rFonts w:ascii="Arial" w:hAnsi="Arial" w:cs="Arial"/>
          <w:sz w:val="20"/>
          <w:szCs w:val="20"/>
        </w:rPr>
        <w:t>)</w:t>
      </w:r>
      <w:r w:rsidR="009A02CD">
        <w:rPr>
          <w:rFonts w:ascii="Arial" w:hAnsi="Arial" w:cs="Arial"/>
          <w:sz w:val="20"/>
          <w:szCs w:val="20"/>
        </w:rPr>
        <w:t xml:space="preserve">; </w:t>
      </w:r>
      <w:r w:rsidR="00FD5D3B">
        <w:rPr>
          <w:rFonts w:ascii="Arial" w:hAnsi="Arial" w:cs="Arial"/>
          <w:sz w:val="20"/>
          <w:szCs w:val="20"/>
        </w:rPr>
        <w:t xml:space="preserve">all of </w:t>
      </w:r>
      <w:r w:rsidR="00A73985">
        <w:rPr>
          <w:rFonts w:ascii="Arial" w:hAnsi="Arial" w:cs="Arial"/>
          <w:sz w:val="20"/>
          <w:szCs w:val="20"/>
        </w:rPr>
        <w:t>which are important when</w:t>
      </w:r>
      <w:r w:rsidR="00744A74">
        <w:rPr>
          <w:rFonts w:ascii="Arial" w:hAnsi="Arial" w:cs="Arial"/>
          <w:sz w:val="20"/>
          <w:szCs w:val="20"/>
        </w:rPr>
        <w:t xml:space="preserve"> quantifying</w:t>
      </w:r>
      <w:r w:rsidR="00436716">
        <w:rPr>
          <w:rFonts w:ascii="Arial" w:hAnsi="Arial" w:cs="Arial"/>
          <w:sz w:val="20"/>
          <w:szCs w:val="20"/>
        </w:rPr>
        <w:t xml:space="preserve"> the net transport</w:t>
      </w:r>
      <w:r w:rsidR="00303B27">
        <w:rPr>
          <w:rFonts w:ascii="Arial" w:hAnsi="Arial" w:cs="Arial"/>
          <w:sz w:val="20"/>
          <w:szCs w:val="20"/>
        </w:rPr>
        <w:t xml:space="preserve"> of water</w:t>
      </w:r>
      <w:r w:rsidR="00436716">
        <w:rPr>
          <w:rFonts w:ascii="Arial" w:hAnsi="Arial" w:cs="Arial"/>
          <w:sz w:val="20"/>
          <w:szCs w:val="20"/>
        </w:rPr>
        <w:t xml:space="preserve"> </w:t>
      </w:r>
      <w:r w:rsidR="00EA5E57">
        <w:rPr>
          <w:rFonts w:ascii="Arial" w:hAnsi="Arial" w:cs="Arial"/>
          <w:sz w:val="20"/>
          <w:szCs w:val="20"/>
        </w:rPr>
        <w:t>onto the shelf</w:t>
      </w:r>
      <w:r w:rsidR="006829D8" w:rsidRPr="003C4313">
        <w:rPr>
          <w:rFonts w:ascii="Arial" w:hAnsi="Arial" w:cs="Arial"/>
          <w:sz w:val="20"/>
          <w:szCs w:val="20"/>
        </w:rPr>
        <w:t>.</w:t>
      </w:r>
    </w:p>
    <w:p w14:paraId="5BF5809E" w14:textId="77777777" w:rsidR="00406DEB" w:rsidRDefault="00406DEB" w:rsidP="00AA6C48">
      <w:pPr>
        <w:spacing w:line="480" w:lineRule="auto"/>
        <w:rPr>
          <w:rFonts w:ascii="Arial" w:hAnsi="Arial" w:cs="Arial"/>
          <w:color w:val="000000"/>
          <w:sz w:val="20"/>
          <w:szCs w:val="20"/>
        </w:rPr>
      </w:pPr>
    </w:p>
    <w:p w14:paraId="73619A74" w14:textId="1DD474C4" w:rsidR="000A0135" w:rsidRDefault="000A0135" w:rsidP="00AA6C48">
      <w:pPr>
        <w:spacing w:line="480" w:lineRule="auto"/>
        <w:rPr>
          <w:rFonts w:ascii="Arial" w:hAnsi="Arial" w:cs="Arial"/>
          <w:sz w:val="20"/>
          <w:szCs w:val="20"/>
        </w:rPr>
      </w:pPr>
      <w:r w:rsidRPr="00087633">
        <w:rPr>
          <w:rFonts w:ascii="Arial" w:hAnsi="Arial" w:cs="Arial"/>
          <w:sz w:val="20"/>
          <w:szCs w:val="20"/>
        </w:rPr>
        <w:t>Faster exchange of shelf</w:t>
      </w:r>
      <w:r w:rsidR="00657B81">
        <w:rPr>
          <w:rFonts w:ascii="Arial" w:hAnsi="Arial" w:cs="Arial"/>
          <w:sz w:val="20"/>
          <w:szCs w:val="20"/>
        </w:rPr>
        <w:t>-sea</w:t>
      </w:r>
      <w:r w:rsidRPr="00087633">
        <w:rPr>
          <w:rFonts w:ascii="Arial" w:hAnsi="Arial" w:cs="Arial"/>
          <w:sz w:val="20"/>
          <w:szCs w:val="20"/>
        </w:rPr>
        <w:t xml:space="preserve"> </w:t>
      </w:r>
      <w:r w:rsidR="00B578C8">
        <w:rPr>
          <w:rFonts w:ascii="Arial" w:hAnsi="Arial" w:cs="Arial"/>
          <w:sz w:val="20"/>
          <w:szCs w:val="20"/>
        </w:rPr>
        <w:t xml:space="preserve">carbon </w:t>
      </w:r>
      <w:r w:rsidRPr="00087633">
        <w:rPr>
          <w:rFonts w:ascii="Arial" w:hAnsi="Arial" w:cs="Arial"/>
          <w:sz w:val="20"/>
          <w:szCs w:val="20"/>
        </w:rPr>
        <w:t xml:space="preserve">with the ocean interior </w:t>
      </w:r>
      <w:r w:rsidR="000B1BD6" w:rsidRPr="00087633">
        <w:rPr>
          <w:rFonts w:ascii="Arial" w:hAnsi="Arial" w:cs="Arial"/>
          <w:sz w:val="20"/>
          <w:szCs w:val="20"/>
        </w:rPr>
        <w:t>combined with biological activity within shelf</w:t>
      </w:r>
      <w:r w:rsidR="000F4DC3">
        <w:rPr>
          <w:rFonts w:ascii="Arial" w:hAnsi="Arial" w:cs="Arial"/>
          <w:sz w:val="20"/>
          <w:szCs w:val="20"/>
        </w:rPr>
        <w:t>-</w:t>
      </w:r>
      <w:r w:rsidR="000B1BD6" w:rsidRPr="00087633">
        <w:rPr>
          <w:rFonts w:ascii="Arial" w:hAnsi="Arial" w:cs="Arial"/>
          <w:sz w:val="20"/>
          <w:szCs w:val="20"/>
        </w:rPr>
        <w:t xml:space="preserve">seas </w:t>
      </w:r>
      <w:r w:rsidRPr="00087633">
        <w:rPr>
          <w:rFonts w:ascii="Arial" w:hAnsi="Arial" w:cs="Arial"/>
          <w:sz w:val="20"/>
          <w:szCs w:val="20"/>
        </w:rPr>
        <w:t xml:space="preserve">may have helped </w:t>
      </w:r>
      <w:proofErr w:type="gramStart"/>
      <w:r w:rsidRPr="00087633">
        <w:rPr>
          <w:rFonts w:ascii="Arial" w:hAnsi="Arial" w:cs="Arial"/>
          <w:sz w:val="20"/>
          <w:szCs w:val="20"/>
        </w:rPr>
        <w:t>slow</w:t>
      </w:r>
      <w:proofErr w:type="gramEnd"/>
      <w:r w:rsidRPr="00087633">
        <w:rPr>
          <w:rFonts w:ascii="Arial" w:hAnsi="Arial" w:cs="Arial"/>
          <w:sz w:val="20"/>
          <w:szCs w:val="20"/>
        </w:rPr>
        <w:t xml:space="preserve"> down the rate of increase in surface water </w:t>
      </w:r>
      <w:r w:rsidR="0036203A">
        <w:rPr>
          <w:rFonts w:ascii="Arial" w:hAnsi="Arial" w:cs="Arial"/>
          <w:sz w:val="20"/>
          <w:szCs w:val="20"/>
        </w:rPr>
        <w:t>partial pressure of CO</w:t>
      </w:r>
      <w:r w:rsidR="0036203A" w:rsidRPr="00E27C51">
        <w:rPr>
          <w:rFonts w:ascii="Arial" w:hAnsi="Arial" w:cs="Arial"/>
          <w:sz w:val="20"/>
          <w:szCs w:val="20"/>
          <w:vertAlign w:val="subscript"/>
        </w:rPr>
        <w:t>2</w:t>
      </w:r>
      <w:r w:rsidR="0036203A">
        <w:rPr>
          <w:rFonts w:ascii="Arial" w:hAnsi="Arial" w:cs="Arial"/>
          <w:sz w:val="20"/>
          <w:szCs w:val="20"/>
        </w:rPr>
        <w:t xml:space="preserve"> (</w:t>
      </w:r>
      <w:r w:rsidRPr="00087633">
        <w:rPr>
          <w:rFonts w:ascii="Arial" w:hAnsi="Arial" w:cs="Arial"/>
          <w:sz w:val="20"/>
          <w:szCs w:val="20"/>
        </w:rPr>
        <w:t>pCO</w:t>
      </w:r>
      <w:r w:rsidRPr="00087633">
        <w:rPr>
          <w:rFonts w:ascii="Arial" w:hAnsi="Arial" w:cs="Arial"/>
          <w:sz w:val="20"/>
          <w:szCs w:val="20"/>
          <w:vertAlign w:val="subscript"/>
        </w:rPr>
        <w:t>2</w:t>
      </w:r>
      <w:r w:rsidR="0036203A">
        <w:rPr>
          <w:rFonts w:ascii="Arial" w:hAnsi="Arial" w:cs="Arial"/>
          <w:sz w:val="20"/>
          <w:szCs w:val="20"/>
        </w:rPr>
        <w:t xml:space="preserve">) </w:t>
      </w:r>
      <w:r w:rsidRPr="00087633">
        <w:rPr>
          <w:rFonts w:ascii="Arial" w:hAnsi="Arial" w:cs="Arial"/>
          <w:sz w:val="20"/>
          <w:szCs w:val="20"/>
        </w:rPr>
        <w:t>in many shelf r</w:t>
      </w:r>
      <w:r w:rsidR="00F05CB4" w:rsidRPr="00087633">
        <w:rPr>
          <w:rFonts w:ascii="Arial" w:hAnsi="Arial" w:cs="Arial"/>
          <w:sz w:val="20"/>
          <w:szCs w:val="20"/>
        </w:rPr>
        <w:t>egions (</w:t>
      </w:r>
      <w:proofErr w:type="spellStart"/>
      <w:r w:rsidR="00F05CB4" w:rsidRPr="00087633">
        <w:rPr>
          <w:rFonts w:ascii="Arial" w:hAnsi="Arial" w:cs="Arial"/>
          <w:sz w:val="20"/>
          <w:szCs w:val="20"/>
        </w:rPr>
        <w:t>Laruelle</w:t>
      </w:r>
      <w:proofErr w:type="spellEnd"/>
      <w:r w:rsidR="00F05CB4" w:rsidRPr="00087633">
        <w:rPr>
          <w:rFonts w:ascii="Arial" w:hAnsi="Arial" w:cs="Arial"/>
          <w:sz w:val="20"/>
          <w:szCs w:val="20"/>
        </w:rPr>
        <w:t xml:space="preserve"> et al., 2018).</w:t>
      </w:r>
      <w:r w:rsidR="000A00D4">
        <w:rPr>
          <w:rFonts w:ascii="Arial" w:hAnsi="Arial" w:cs="Arial"/>
          <w:sz w:val="20"/>
          <w:szCs w:val="20"/>
        </w:rPr>
        <w:t xml:space="preserve"> </w:t>
      </w:r>
      <w:r w:rsidR="00E47FD5">
        <w:rPr>
          <w:rFonts w:ascii="Arial" w:hAnsi="Arial" w:cs="Arial"/>
          <w:sz w:val="20"/>
          <w:szCs w:val="20"/>
        </w:rPr>
        <w:t xml:space="preserve">Two mechanisms have been proposed to explain how the continental </w:t>
      </w:r>
      <w:r w:rsidR="007A55D0">
        <w:rPr>
          <w:rFonts w:ascii="Arial" w:hAnsi="Arial" w:cs="Arial"/>
          <w:sz w:val="20"/>
          <w:szCs w:val="20"/>
        </w:rPr>
        <w:t xml:space="preserve">shelf </w:t>
      </w:r>
      <w:r w:rsidR="00E47FD5">
        <w:rPr>
          <w:rFonts w:ascii="Arial" w:hAnsi="Arial" w:cs="Arial"/>
          <w:sz w:val="20"/>
          <w:szCs w:val="20"/>
        </w:rPr>
        <w:t>CO</w:t>
      </w:r>
      <w:r w:rsidR="00E47FD5" w:rsidRPr="00241A0B">
        <w:rPr>
          <w:rFonts w:ascii="Arial" w:hAnsi="Arial" w:cs="Arial"/>
          <w:sz w:val="20"/>
          <w:szCs w:val="20"/>
          <w:vertAlign w:val="subscript"/>
        </w:rPr>
        <w:t>2</w:t>
      </w:r>
      <w:r w:rsidR="00E47FD5">
        <w:rPr>
          <w:rFonts w:ascii="Arial" w:hAnsi="Arial" w:cs="Arial"/>
          <w:sz w:val="20"/>
          <w:szCs w:val="20"/>
        </w:rPr>
        <w:t xml:space="preserve"> sink has evolved. </w:t>
      </w:r>
      <w:r w:rsidR="00247308">
        <w:rPr>
          <w:rFonts w:ascii="Arial" w:hAnsi="Arial" w:cs="Arial"/>
          <w:sz w:val="20"/>
          <w:szCs w:val="20"/>
        </w:rPr>
        <w:t xml:space="preserve">The first is based on the </w:t>
      </w:r>
      <w:r w:rsidR="002E7D7E">
        <w:rPr>
          <w:rFonts w:ascii="Arial" w:hAnsi="Arial" w:cs="Arial"/>
          <w:sz w:val="20"/>
          <w:szCs w:val="20"/>
        </w:rPr>
        <w:t xml:space="preserve">atmosphere-ocean exchange at the </w:t>
      </w:r>
      <w:r w:rsidR="00247308">
        <w:rPr>
          <w:rFonts w:ascii="Arial" w:hAnsi="Arial" w:cs="Arial"/>
          <w:sz w:val="20"/>
          <w:szCs w:val="20"/>
        </w:rPr>
        <w:t>water surface and its</w:t>
      </w:r>
      <w:r w:rsidR="00E47FD5">
        <w:rPr>
          <w:rFonts w:ascii="Arial" w:hAnsi="Arial" w:cs="Arial"/>
          <w:sz w:val="20"/>
          <w:szCs w:val="20"/>
        </w:rPr>
        <w:t xml:space="preserve"> later</w:t>
      </w:r>
      <w:r w:rsidR="002E7D7E">
        <w:rPr>
          <w:rFonts w:ascii="Arial" w:hAnsi="Arial" w:cs="Arial"/>
          <w:sz w:val="20"/>
          <w:szCs w:val="20"/>
        </w:rPr>
        <w:t xml:space="preserve"> export</w:t>
      </w:r>
      <w:r w:rsidR="00E47FD5">
        <w:rPr>
          <w:rFonts w:ascii="Arial" w:hAnsi="Arial" w:cs="Arial"/>
          <w:sz w:val="20"/>
          <w:szCs w:val="20"/>
        </w:rPr>
        <w:t xml:space="preserve"> to the deep ocean</w:t>
      </w:r>
      <w:r w:rsidR="00247308">
        <w:rPr>
          <w:rFonts w:ascii="Arial" w:hAnsi="Arial" w:cs="Arial"/>
          <w:sz w:val="20"/>
          <w:szCs w:val="20"/>
        </w:rPr>
        <w:t xml:space="preserve"> at depth. Imbal</w:t>
      </w:r>
      <w:r w:rsidR="00331C69">
        <w:rPr>
          <w:rFonts w:ascii="Arial" w:hAnsi="Arial" w:cs="Arial"/>
          <w:sz w:val="20"/>
          <w:szCs w:val="20"/>
        </w:rPr>
        <w:t>ances between these two exchang</w:t>
      </w:r>
      <w:r w:rsidR="002E6D1F">
        <w:rPr>
          <w:rFonts w:ascii="Arial" w:hAnsi="Arial" w:cs="Arial"/>
          <w:sz w:val="20"/>
          <w:szCs w:val="20"/>
        </w:rPr>
        <w:t>e</w:t>
      </w:r>
      <w:r w:rsidR="00331C69">
        <w:rPr>
          <w:rFonts w:ascii="Arial" w:hAnsi="Arial" w:cs="Arial"/>
          <w:sz w:val="20"/>
          <w:szCs w:val="20"/>
        </w:rPr>
        <w:t xml:space="preserve"> processes</w:t>
      </w:r>
      <w:r w:rsidR="00247308">
        <w:rPr>
          <w:rFonts w:ascii="Arial" w:hAnsi="Arial" w:cs="Arial"/>
          <w:sz w:val="20"/>
          <w:szCs w:val="20"/>
        </w:rPr>
        <w:t xml:space="preserve"> could modulate the carbon accumulation</w:t>
      </w:r>
      <w:r w:rsidR="00DA1478">
        <w:rPr>
          <w:rFonts w:ascii="Arial" w:hAnsi="Arial" w:cs="Arial"/>
          <w:sz w:val="20"/>
          <w:szCs w:val="20"/>
        </w:rPr>
        <w:t xml:space="preserve"> (ocean</w:t>
      </w:r>
      <w:r w:rsidR="002E6D1F">
        <w:rPr>
          <w:rFonts w:ascii="Arial" w:hAnsi="Arial" w:cs="Arial"/>
          <w:sz w:val="20"/>
          <w:szCs w:val="20"/>
        </w:rPr>
        <w:t xml:space="preserve"> acidification)</w:t>
      </w:r>
      <w:r w:rsidR="00247308">
        <w:rPr>
          <w:rFonts w:ascii="Arial" w:hAnsi="Arial" w:cs="Arial"/>
          <w:sz w:val="20"/>
          <w:szCs w:val="20"/>
        </w:rPr>
        <w:t xml:space="preserve"> within shelf seas.</w:t>
      </w:r>
      <w:r w:rsidR="002E2CBD">
        <w:rPr>
          <w:rFonts w:ascii="Arial" w:hAnsi="Arial" w:cs="Arial"/>
          <w:sz w:val="20"/>
          <w:szCs w:val="20"/>
        </w:rPr>
        <w:t xml:space="preserve"> </w:t>
      </w:r>
      <w:r w:rsidR="00AB454F">
        <w:rPr>
          <w:rFonts w:ascii="Arial" w:hAnsi="Arial" w:cs="Arial"/>
          <w:sz w:val="20"/>
          <w:szCs w:val="20"/>
        </w:rPr>
        <w:t>The second is the evolution of the biological pump due to anthropogenic nutri</w:t>
      </w:r>
      <w:r w:rsidR="005F4BA9">
        <w:rPr>
          <w:rFonts w:ascii="Arial" w:hAnsi="Arial" w:cs="Arial"/>
          <w:sz w:val="20"/>
          <w:szCs w:val="20"/>
        </w:rPr>
        <w:t>ent inputs resulting in a change from net heterotrophy (</w:t>
      </w:r>
      <w:r w:rsidR="001E318F">
        <w:rPr>
          <w:rFonts w:ascii="Arial" w:hAnsi="Arial" w:cs="Arial"/>
          <w:sz w:val="20"/>
          <w:szCs w:val="20"/>
        </w:rPr>
        <w:t>organism dependent on complex organic substances</w:t>
      </w:r>
      <w:r w:rsidR="005F4BA9">
        <w:rPr>
          <w:rFonts w:ascii="Arial" w:hAnsi="Arial" w:cs="Arial"/>
          <w:sz w:val="20"/>
          <w:szCs w:val="20"/>
        </w:rPr>
        <w:t>) to net autotrophy</w:t>
      </w:r>
      <w:r w:rsidR="00C7485A">
        <w:rPr>
          <w:rFonts w:ascii="Arial" w:hAnsi="Arial" w:cs="Arial"/>
          <w:sz w:val="20"/>
          <w:szCs w:val="20"/>
        </w:rPr>
        <w:t xml:space="preserve"> (</w:t>
      </w:r>
      <w:r w:rsidR="00344BFA">
        <w:rPr>
          <w:rFonts w:ascii="Arial" w:hAnsi="Arial" w:cs="Arial"/>
          <w:sz w:val="20"/>
          <w:szCs w:val="20"/>
        </w:rPr>
        <w:t>organisms that can synthesise their own food</w:t>
      </w:r>
      <w:r w:rsidR="00C7485A">
        <w:rPr>
          <w:rFonts w:ascii="Arial" w:hAnsi="Arial" w:cs="Arial"/>
          <w:sz w:val="20"/>
          <w:szCs w:val="20"/>
        </w:rPr>
        <w:t>)</w:t>
      </w:r>
      <w:r w:rsidR="00A42662">
        <w:rPr>
          <w:rFonts w:ascii="Arial" w:hAnsi="Arial" w:cs="Arial"/>
          <w:sz w:val="20"/>
          <w:szCs w:val="20"/>
        </w:rPr>
        <w:t xml:space="preserve"> (</w:t>
      </w:r>
      <w:proofErr w:type="spellStart"/>
      <w:r w:rsidR="00A42662" w:rsidRPr="00087633">
        <w:rPr>
          <w:rFonts w:ascii="Arial" w:hAnsi="Arial" w:cs="Arial"/>
          <w:sz w:val="20"/>
          <w:szCs w:val="20"/>
        </w:rPr>
        <w:t>Laruelle</w:t>
      </w:r>
      <w:proofErr w:type="spellEnd"/>
      <w:r w:rsidR="00A42662" w:rsidRPr="00087633">
        <w:rPr>
          <w:rFonts w:ascii="Arial" w:hAnsi="Arial" w:cs="Arial"/>
          <w:sz w:val="20"/>
          <w:szCs w:val="20"/>
        </w:rPr>
        <w:t xml:space="preserve"> et al., 2018</w:t>
      </w:r>
      <w:r w:rsidR="00A42662">
        <w:rPr>
          <w:rFonts w:ascii="Arial" w:hAnsi="Arial" w:cs="Arial"/>
          <w:sz w:val="20"/>
          <w:szCs w:val="20"/>
        </w:rPr>
        <w:t>).</w:t>
      </w:r>
      <w:r w:rsidR="00A42903">
        <w:rPr>
          <w:rFonts w:ascii="Arial" w:hAnsi="Arial" w:cs="Arial"/>
          <w:sz w:val="20"/>
          <w:szCs w:val="20"/>
        </w:rPr>
        <w:t xml:space="preserve">  To date, no method for observing global cross-shelf ageostrophic flow exists. Such a capability is necessary if we are to monitor the strength of the continental shelf sea pump and the impact of a changing climate on this pump towards motivating societal shifts needed for meeting carbon emission targets.</w:t>
      </w:r>
    </w:p>
    <w:p w14:paraId="0523ACE1" w14:textId="77777777" w:rsidR="004C6481" w:rsidRPr="004C6481" w:rsidRDefault="004C6481" w:rsidP="00AA6C48">
      <w:pPr>
        <w:spacing w:line="480" w:lineRule="auto"/>
        <w:rPr>
          <w:rFonts w:ascii="Arial" w:hAnsi="Arial" w:cs="Arial"/>
          <w:sz w:val="20"/>
          <w:szCs w:val="20"/>
        </w:rPr>
      </w:pPr>
    </w:p>
    <w:p w14:paraId="68BE8FDB" w14:textId="46A72F32" w:rsidR="0064561A" w:rsidRDefault="00A90CF3" w:rsidP="005F2CC9">
      <w:pPr>
        <w:spacing w:line="480" w:lineRule="auto"/>
        <w:rPr>
          <w:rFonts w:ascii="Arial" w:hAnsi="Arial" w:cs="Arial"/>
          <w:sz w:val="20"/>
          <w:szCs w:val="20"/>
        </w:rPr>
      </w:pPr>
      <w:r>
        <w:rPr>
          <w:rFonts w:ascii="Arial" w:hAnsi="Arial" w:cs="Arial"/>
          <w:sz w:val="20"/>
          <w:szCs w:val="20"/>
        </w:rPr>
        <w:t>This study is</w:t>
      </w:r>
      <w:r w:rsidR="00995467">
        <w:rPr>
          <w:rFonts w:ascii="Arial" w:hAnsi="Arial" w:cs="Arial"/>
          <w:sz w:val="20"/>
          <w:szCs w:val="20"/>
        </w:rPr>
        <w:t xml:space="preserve"> interested in characterising</w:t>
      </w:r>
      <w:r w:rsidR="00E94553" w:rsidRPr="003C4313">
        <w:rPr>
          <w:rFonts w:ascii="Arial" w:hAnsi="Arial" w:cs="Arial"/>
          <w:sz w:val="20"/>
          <w:szCs w:val="20"/>
        </w:rPr>
        <w:t xml:space="preserve"> the controls of surface trans</w:t>
      </w:r>
      <w:r w:rsidR="00E94553">
        <w:rPr>
          <w:rFonts w:ascii="Arial" w:hAnsi="Arial" w:cs="Arial"/>
          <w:sz w:val="20"/>
          <w:szCs w:val="20"/>
        </w:rPr>
        <w:t>port onto continental shelves</w:t>
      </w:r>
      <w:r w:rsidR="00994819">
        <w:rPr>
          <w:rFonts w:ascii="Arial" w:hAnsi="Arial" w:cs="Arial"/>
          <w:sz w:val="20"/>
          <w:szCs w:val="20"/>
        </w:rPr>
        <w:t xml:space="preserve"> and placing this into context for carbon</w:t>
      </w:r>
      <w:r w:rsidR="00F237FE">
        <w:rPr>
          <w:rFonts w:ascii="Arial" w:hAnsi="Arial" w:cs="Arial"/>
          <w:sz w:val="20"/>
          <w:szCs w:val="20"/>
        </w:rPr>
        <w:t xml:space="preserve"> </w:t>
      </w:r>
      <w:r w:rsidR="00E0396A">
        <w:rPr>
          <w:rFonts w:ascii="Arial" w:hAnsi="Arial" w:cs="Arial"/>
          <w:sz w:val="20"/>
          <w:szCs w:val="20"/>
        </w:rPr>
        <w:t xml:space="preserve">and ecosystem health </w:t>
      </w:r>
      <w:r w:rsidR="00F237FE">
        <w:rPr>
          <w:rFonts w:ascii="Arial" w:hAnsi="Arial" w:cs="Arial"/>
          <w:sz w:val="20"/>
          <w:szCs w:val="20"/>
        </w:rPr>
        <w:t>assessments</w:t>
      </w:r>
      <w:r w:rsidR="00E94553">
        <w:rPr>
          <w:rFonts w:ascii="Arial" w:hAnsi="Arial" w:cs="Arial"/>
          <w:sz w:val="20"/>
          <w:szCs w:val="20"/>
        </w:rPr>
        <w:t xml:space="preserve">.  A </w:t>
      </w:r>
      <w:r w:rsidR="00680836" w:rsidRPr="003C4313">
        <w:rPr>
          <w:rFonts w:ascii="Arial" w:hAnsi="Arial" w:cs="Arial"/>
          <w:sz w:val="20"/>
          <w:szCs w:val="20"/>
        </w:rPr>
        <w:t>recent</w:t>
      </w:r>
      <w:r w:rsidR="007057B8" w:rsidRPr="003C4313">
        <w:rPr>
          <w:rFonts w:ascii="Arial" w:hAnsi="Arial" w:cs="Arial"/>
          <w:sz w:val="20"/>
          <w:szCs w:val="20"/>
        </w:rPr>
        <w:t>ly developed</w:t>
      </w:r>
      <w:r w:rsidR="00680836" w:rsidRPr="003C4313">
        <w:rPr>
          <w:rFonts w:ascii="Arial" w:hAnsi="Arial" w:cs="Arial"/>
          <w:sz w:val="20"/>
          <w:szCs w:val="20"/>
        </w:rPr>
        <w:t xml:space="preserve"> globally resolved ocean current data</w:t>
      </w:r>
      <w:r w:rsidR="001C2E5F">
        <w:rPr>
          <w:rFonts w:ascii="Arial" w:hAnsi="Arial" w:cs="Arial"/>
          <w:sz w:val="20"/>
          <w:szCs w:val="20"/>
        </w:rPr>
        <w:t>set</w:t>
      </w:r>
      <w:r w:rsidR="00680836" w:rsidRPr="003C4313">
        <w:rPr>
          <w:rFonts w:ascii="Arial" w:hAnsi="Arial" w:cs="Arial"/>
          <w:sz w:val="20"/>
          <w:szCs w:val="20"/>
        </w:rPr>
        <w:t xml:space="preserve"> that includes geostrophic and </w:t>
      </w:r>
      <w:r w:rsidR="007057B8" w:rsidRPr="003C4313">
        <w:rPr>
          <w:rFonts w:ascii="Arial" w:hAnsi="Arial" w:cs="Arial"/>
          <w:sz w:val="20"/>
          <w:szCs w:val="20"/>
        </w:rPr>
        <w:t xml:space="preserve">wind driven </w:t>
      </w:r>
      <w:r w:rsidR="00680836" w:rsidRPr="003C4313">
        <w:rPr>
          <w:rFonts w:ascii="Arial" w:hAnsi="Arial" w:cs="Arial"/>
          <w:sz w:val="20"/>
          <w:szCs w:val="20"/>
        </w:rPr>
        <w:t>Ekman currents at two depths (Rio e</w:t>
      </w:r>
      <w:r w:rsidR="000621E5">
        <w:rPr>
          <w:rFonts w:ascii="Arial" w:hAnsi="Arial" w:cs="Arial"/>
          <w:sz w:val="20"/>
          <w:szCs w:val="20"/>
        </w:rPr>
        <w:t xml:space="preserve">t al., 2014) provides an </w:t>
      </w:r>
      <w:r w:rsidR="00680836" w:rsidRPr="003C4313">
        <w:rPr>
          <w:rFonts w:ascii="Arial" w:hAnsi="Arial" w:cs="Arial"/>
          <w:sz w:val="20"/>
          <w:szCs w:val="20"/>
        </w:rPr>
        <w:t>opportunity to assess the validity of using a purely Ekman</w:t>
      </w:r>
      <w:r w:rsidR="00F879C3">
        <w:rPr>
          <w:rFonts w:ascii="Arial" w:hAnsi="Arial" w:cs="Arial"/>
          <w:sz w:val="20"/>
          <w:szCs w:val="20"/>
        </w:rPr>
        <w:t xml:space="preserve"> or </w:t>
      </w:r>
      <w:r w:rsidR="00390ABF">
        <w:rPr>
          <w:rFonts w:ascii="Arial" w:hAnsi="Arial" w:cs="Arial"/>
          <w:sz w:val="20"/>
          <w:szCs w:val="20"/>
        </w:rPr>
        <w:t xml:space="preserve">purely </w:t>
      </w:r>
      <w:r w:rsidR="00F879C3">
        <w:rPr>
          <w:rFonts w:ascii="Arial" w:hAnsi="Arial" w:cs="Arial"/>
          <w:sz w:val="20"/>
          <w:szCs w:val="20"/>
        </w:rPr>
        <w:t>geostrophic</w:t>
      </w:r>
      <w:r w:rsidR="00680836" w:rsidRPr="003C4313">
        <w:rPr>
          <w:rFonts w:ascii="Arial" w:hAnsi="Arial" w:cs="Arial"/>
          <w:sz w:val="20"/>
          <w:szCs w:val="20"/>
        </w:rPr>
        <w:t xml:space="preserve"> focussed analysis.</w:t>
      </w:r>
      <w:r w:rsidR="005D0D96" w:rsidRPr="003C4313">
        <w:rPr>
          <w:rFonts w:ascii="Arial" w:hAnsi="Arial" w:cs="Arial"/>
          <w:sz w:val="20"/>
          <w:szCs w:val="20"/>
        </w:rPr>
        <w:t xml:space="preserve">  </w:t>
      </w:r>
      <w:r w:rsidR="00A32CFB">
        <w:rPr>
          <w:rFonts w:ascii="Arial" w:hAnsi="Arial" w:cs="Arial"/>
          <w:sz w:val="20"/>
          <w:szCs w:val="20"/>
        </w:rPr>
        <w:t xml:space="preserve">This </w:t>
      </w:r>
      <w:r w:rsidR="00F23601">
        <w:rPr>
          <w:rFonts w:ascii="Arial" w:hAnsi="Arial" w:cs="Arial"/>
          <w:sz w:val="20"/>
          <w:szCs w:val="20"/>
        </w:rPr>
        <w:t xml:space="preserve">combined with a </w:t>
      </w:r>
      <w:r w:rsidR="000D7B28">
        <w:rPr>
          <w:rFonts w:ascii="Arial" w:hAnsi="Arial" w:cs="Arial"/>
          <w:sz w:val="20"/>
          <w:szCs w:val="20"/>
        </w:rPr>
        <w:t>wave model</w:t>
      </w:r>
      <w:r w:rsidR="00F23601">
        <w:rPr>
          <w:rFonts w:ascii="Arial" w:hAnsi="Arial" w:cs="Arial"/>
          <w:sz w:val="20"/>
          <w:szCs w:val="20"/>
        </w:rPr>
        <w:t xml:space="preserve"> re-analysis</w:t>
      </w:r>
      <w:r w:rsidR="000D7B28">
        <w:rPr>
          <w:rFonts w:ascii="Arial" w:hAnsi="Arial" w:cs="Arial"/>
          <w:sz w:val="20"/>
          <w:szCs w:val="20"/>
        </w:rPr>
        <w:t xml:space="preserve"> </w:t>
      </w:r>
      <w:r w:rsidR="002C644F">
        <w:rPr>
          <w:rFonts w:ascii="Arial" w:hAnsi="Arial" w:cs="Arial"/>
          <w:sz w:val="20"/>
          <w:szCs w:val="20"/>
        </w:rPr>
        <w:t xml:space="preserve">of Stokes drift </w:t>
      </w:r>
      <w:r w:rsidR="0027032E">
        <w:rPr>
          <w:rFonts w:ascii="Arial" w:hAnsi="Arial" w:cs="Arial"/>
          <w:sz w:val="20"/>
          <w:szCs w:val="20"/>
        </w:rPr>
        <w:t xml:space="preserve">data </w:t>
      </w:r>
      <w:r w:rsidR="00197CD2">
        <w:rPr>
          <w:rFonts w:ascii="Arial" w:hAnsi="Arial" w:cs="Arial"/>
          <w:sz w:val="20"/>
          <w:szCs w:val="20"/>
        </w:rPr>
        <w:t xml:space="preserve">allows a global </w:t>
      </w:r>
      <w:r w:rsidR="00823455">
        <w:rPr>
          <w:rFonts w:ascii="Arial" w:hAnsi="Arial" w:cs="Arial"/>
          <w:sz w:val="20"/>
          <w:szCs w:val="20"/>
        </w:rPr>
        <w:t>assessment of how</w:t>
      </w:r>
      <w:r w:rsidR="00591478">
        <w:rPr>
          <w:rFonts w:ascii="Arial" w:hAnsi="Arial" w:cs="Arial"/>
          <w:sz w:val="20"/>
          <w:szCs w:val="20"/>
        </w:rPr>
        <w:t xml:space="preserve"> Ekman, g</w:t>
      </w:r>
      <w:r w:rsidR="00205673">
        <w:rPr>
          <w:rFonts w:ascii="Arial" w:hAnsi="Arial" w:cs="Arial"/>
          <w:sz w:val="20"/>
          <w:szCs w:val="20"/>
        </w:rPr>
        <w:t xml:space="preserve">eostrophic and one </w:t>
      </w:r>
      <w:r w:rsidR="00B629B1">
        <w:rPr>
          <w:rFonts w:ascii="Arial" w:hAnsi="Arial" w:cs="Arial"/>
          <w:sz w:val="20"/>
          <w:szCs w:val="20"/>
        </w:rPr>
        <w:t xml:space="preserve">ageostrophic </w:t>
      </w:r>
      <w:r w:rsidR="00823455">
        <w:rPr>
          <w:rFonts w:ascii="Arial" w:hAnsi="Arial" w:cs="Arial"/>
          <w:sz w:val="20"/>
          <w:szCs w:val="20"/>
        </w:rPr>
        <w:t xml:space="preserve">current </w:t>
      </w:r>
      <w:r w:rsidR="00205673">
        <w:rPr>
          <w:rFonts w:ascii="Arial" w:hAnsi="Arial" w:cs="Arial"/>
          <w:sz w:val="20"/>
          <w:szCs w:val="20"/>
        </w:rPr>
        <w:t>component</w:t>
      </w:r>
      <w:r w:rsidR="00823455">
        <w:rPr>
          <w:rFonts w:ascii="Arial" w:hAnsi="Arial" w:cs="Arial"/>
          <w:sz w:val="20"/>
          <w:szCs w:val="20"/>
        </w:rPr>
        <w:t xml:space="preserve"> combine to drive cross-shelf transport.</w:t>
      </w:r>
      <w:r w:rsidR="00FE280C">
        <w:rPr>
          <w:rFonts w:ascii="Arial" w:hAnsi="Arial" w:cs="Arial"/>
          <w:sz w:val="20"/>
          <w:szCs w:val="20"/>
        </w:rPr>
        <w:t xml:space="preserve">  </w:t>
      </w:r>
      <w:r w:rsidR="00686ECD">
        <w:rPr>
          <w:rFonts w:ascii="Arial" w:hAnsi="Arial" w:cs="Arial"/>
          <w:sz w:val="20"/>
          <w:szCs w:val="20"/>
        </w:rPr>
        <w:t>All of t</w:t>
      </w:r>
      <w:r w:rsidR="00547369">
        <w:rPr>
          <w:rFonts w:ascii="Arial" w:hAnsi="Arial" w:cs="Arial"/>
          <w:sz w:val="20"/>
          <w:szCs w:val="20"/>
        </w:rPr>
        <w:t xml:space="preserve">hese results are then placed into </w:t>
      </w:r>
      <w:r w:rsidR="00AF3180">
        <w:rPr>
          <w:rFonts w:ascii="Arial" w:hAnsi="Arial" w:cs="Arial"/>
          <w:sz w:val="20"/>
          <w:szCs w:val="20"/>
        </w:rPr>
        <w:t>context for</w:t>
      </w:r>
      <w:r w:rsidR="00885DA9">
        <w:rPr>
          <w:rFonts w:ascii="Arial" w:hAnsi="Arial" w:cs="Arial"/>
          <w:sz w:val="20"/>
          <w:szCs w:val="20"/>
        </w:rPr>
        <w:t xml:space="preserve"> </w:t>
      </w:r>
      <w:r w:rsidR="00FC4949">
        <w:rPr>
          <w:rFonts w:ascii="Arial" w:hAnsi="Arial" w:cs="Arial"/>
          <w:sz w:val="20"/>
          <w:szCs w:val="20"/>
        </w:rPr>
        <w:t>fifteen</w:t>
      </w:r>
      <w:r w:rsidR="00F12A1A">
        <w:rPr>
          <w:rFonts w:ascii="Arial" w:hAnsi="Arial" w:cs="Arial"/>
          <w:sz w:val="20"/>
          <w:szCs w:val="20"/>
        </w:rPr>
        <w:t xml:space="preserve"> </w:t>
      </w:r>
      <w:r w:rsidR="0024794E">
        <w:rPr>
          <w:rFonts w:ascii="Arial" w:hAnsi="Arial" w:cs="Arial"/>
          <w:sz w:val="20"/>
          <w:szCs w:val="20"/>
        </w:rPr>
        <w:t>continental shelf-</w:t>
      </w:r>
      <w:r w:rsidR="0082368D">
        <w:rPr>
          <w:rFonts w:ascii="Arial" w:hAnsi="Arial" w:cs="Arial"/>
          <w:sz w:val="20"/>
          <w:szCs w:val="20"/>
        </w:rPr>
        <w:t>sea</w:t>
      </w:r>
      <w:r w:rsidR="00D245F9">
        <w:rPr>
          <w:rFonts w:ascii="Arial" w:hAnsi="Arial" w:cs="Arial"/>
          <w:sz w:val="20"/>
          <w:szCs w:val="20"/>
        </w:rPr>
        <w:t xml:space="preserve">s </w:t>
      </w:r>
      <w:r w:rsidR="0024794E">
        <w:rPr>
          <w:rFonts w:ascii="Arial" w:hAnsi="Arial" w:cs="Arial"/>
          <w:sz w:val="20"/>
          <w:szCs w:val="20"/>
        </w:rPr>
        <w:t xml:space="preserve">that </w:t>
      </w:r>
      <w:r w:rsidR="00C73255">
        <w:rPr>
          <w:rFonts w:ascii="Arial" w:hAnsi="Arial" w:cs="Arial"/>
          <w:sz w:val="20"/>
          <w:szCs w:val="20"/>
        </w:rPr>
        <w:t>are exhib</w:t>
      </w:r>
      <w:r w:rsidR="00CA090D">
        <w:rPr>
          <w:rFonts w:ascii="Arial" w:hAnsi="Arial" w:cs="Arial"/>
          <w:sz w:val="20"/>
          <w:szCs w:val="20"/>
        </w:rPr>
        <w:t>iting differing rates of change</w:t>
      </w:r>
      <w:r w:rsidR="00C73255">
        <w:rPr>
          <w:rFonts w:ascii="Arial" w:hAnsi="Arial" w:cs="Arial"/>
          <w:sz w:val="20"/>
          <w:szCs w:val="20"/>
        </w:rPr>
        <w:t xml:space="preserve"> in surface water pCO</w:t>
      </w:r>
      <w:r w:rsidR="00C73255" w:rsidRPr="005F5675">
        <w:rPr>
          <w:rFonts w:ascii="Arial" w:hAnsi="Arial" w:cs="Arial"/>
          <w:sz w:val="20"/>
          <w:szCs w:val="20"/>
          <w:vertAlign w:val="subscript"/>
        </w:rPr>
        <w:t>2</w:t>
      </w:r>
      <w:r w:rsidR="00633DFF">
        <w:rPr>
          <w:rFonts w:ascii="Arial" w:hAnsi="Arial" w:cs="Arial"/>
          <w:sz w:val="20"/>
          <w:szCs w:val="20"/>
        </w:rPr>
        <w:t xml:space="preserve">. </w:t>
      </w:r>
      <w:r w:rsidR="007065FC">
        <w:rPr>
          <w:rFonts w:ascii="Arial" w:hAnsi="Arial" w:cs="Arial"/>
          <w:sz w:val="20"/>
          <w:szCs w:val="20"/>
        </w:rPr>
        <w:t>Collectively t</w:t>
      </w:r>
      <w:r w:rsidR="00284EA9">
        <w:rPr>
          <w:rFonts w:ascii="Arial" w:hAnsi="Arial" w:cs="Arial"/>
          <w:sz w:val="20"/>
          <w:szCs w:val="20"/>
        </w:rPr>
        <w:t xml:space="preserve">his </w:t>
      </w:r>
      <w:r w:rsidR="007065FC">
        <w:rPr>
          <w:rFonts w:ascii="Arial" w:hAnsi="Arial" w:cs="Arial"/>
          <w:sz w:val="20"/>
          <w:szCs w:val="20"/>
        </w:rPr>
        <w:t xml:space="preserve">work </w:t>
      </w:r>
      <w:r w:rsidR="00CE2618">
        <w:rPr>
          <w:rFonts w:ascii="Arial" w:hAnsi="Arial" w:cs="Arial"/>
          <w:sz w:val="20"/>
          <w:szCs w:val="20"/>
        </w:rPr>
        <w:t>support</w:t>
      </w:r>
      <w:r w:rsidR="00042DCA">
        <w:rPr>
          <w:rFonts w:ascii="Arial" w:hAnsi="Arial" w:cs="Arial"/>
          <w:sz w:val="20"/>
          <w:szCs w:val="20"/>
        </w:rPr>
        <w:t>s</w:t>
      </w:r>
      <w:r w:rsidR="00CE2618">
        <w:rPr>
          <w:rFonts w:ascii="Arial" w:hAnsi="Arial" w:cs="Arial"/>
          <w:sz w:val="20"/>
          <w:szCs w:val="20"/>
        </w:rPr>
        <w:t xml:space="preserve"> </w:t>
      </w:r>
      <w:r w:rsidR="00663EE8">
        <w:rPr>
          <w:rFonts w:ascii="Arial" w:hAnsi="Arial" w:cs="Arial"/>
          <w:sz w:val="20"/>
          <w:szCs w:val="20"/>
        </w:rPr>
        <w:t>the hypothesis that im</w:t>
      </w:r>
      <w:r w:rsidR="00284EA9">
        <w:rPr>
          <w:rFonts w:ascii="Arial" w:hAnsi="Arial" w:cs="Arial"/>
          <w:sz w:val="20"/>
          <w:szCs w:val="20"/>
        </w:rPr>
        <w:t xml:space="preserve">balances between atmosphere-ocean exchange and carbon export at depth </w:t>
      </w:r>
      <w:r w:rsidR="00312349">
        <w:rPr>
          <w:rFonts w:ascii="Arial" w:hAnsi="Arial" w:cs="Arial"/>
          <w:sz w:val="20"/>
          <w:szCs w:val="20"/>
        </w:rPr>
        <w:t>are</w:t>
      </w:r>
      <w:r w:rsidR="00220238">
        <w:rPr>
          <w:rFonts w:ascii="Arial" w:hAnsi="Arial" w:cs="Arial"/>
          <w:sz w:val="20"/>
          <w:szCs w:val="20"/>
        </w:rPr>
        <w:t xml:space="preserve"> controlling</w:t>
      </w:r>
      <w:r w:rsidR="00711CDB">
        <w:rPr>
          <w:rFonts w:ascii="Arial" w:hAnsi="Arial" w:cs="Arial"/>
          <w:sz w:val="20"/>
          <w:szCs w:val="20"/>
        </w:rPr>
        <w:t xml:space="preserve"> the change in shelf-</w:t>
      </w:r>
      <w:r w:rsidR="00284EA9">
        <w:rPr>
          <w:rFonts w:ascii="Arial" w:hAnsi="Arial" w:cs="Arial"/>
          <w:sz w:val="20"/>
          <w:szCs w:val="20"/>
        </w:rPr>
        <w:t xml:space="preserve">sea </w:t>
      </w:r>
      <w:r w:rsidR="00041FBC">
        <w:rPr>
          <w:rFonts w:ascii="Arial" w:hAnsi="Arial" w:cs="Arial"/>
          <w:sz w:val="20"/>
          <w:szCs w:val="20"/>
        </w:rPr>
        <w:t>CO</w:t>
      </w:r>
      <w:r w:rsidR="00041FBC" w:rsidRPr="005F5675">
        <w:rPr>
          <w:rFonts w:ascii="Arial" w:hAnsi="Arial" w:cs="Arial"/>
          <w:sz w:val="20"/>
          <w:szCs w:val="20"/>
          <w:vertAlign w:val="subscript"/>
        </w:rPr>
        <w:t>2</w:t>
      </w:r>
      <w:r w:rsidR="00041FBC">
        <w:rPr>
          <w:rFonts w:ascii="Arial" w:hAnsi="Arial" w:cs="Arial"/>
          <w:sz w:val="20"/>
          <w:szCs w:val="20"/>
          <w:vertAlign w:val="subscript"/>
        </w:rPr>
        <w:t xml:space="preserve"> </w:t>
      </w:r>
      <w:r w:rsidR="00284EA9">
        <w:rPr>
          <w:rFonts w:ascii="Arial" w:hAnsi="Arial" w:cs="Arial"/>
          <w:sz w:val="20"/>
          <w:szCs w:val="20"/>
        </w:rPr>
        <w:t xml:space="preserve">sinks and </w:t>
      </w:r>
      <w:r w:rsidR="0082699E">
        <w:rPr>
          <w:rFonts w:ascii="Arial" w:hAnsi="Arial" w:cs="Arial"/>
          <w:sz w:val="20"/>
          <w:szCs w:val="20"/>
        </w:rPr>
        <w:t xml:space="preserve">their </w:t>
      </w:r>
      <w:r w:rsidR="00284EA9">
        <w:rPr>
          <w:rFonts w:ascii="Arial" w:hAnsi="Arial" w:cs="Arial"/>
          <w:sz w:val="20"/>
          <w:szCs w:val="20"/>
        </w:rPr>
        <w:t>acidification.</w:t>
      </w:r>
    </w:p>
    <w:p w14:paraId="6573A51B" w14:textId="77777777" w:rsidR="0064561A" w:rsidRDefault="0064561A" w:rsidP="005F2CC9">
      <w:pPr>
        <w:spacing w:line="480" w:lineRule="auto"/>
        <w:rPr>
          <w:rFonts w:ascii="Arial" w:hAnsi="Arial" w:cs="Arial"/>
          <w:sz w:val="20"/>
          <w:szCs w:val="20"/>
        </w:rPr>
      </w:pPr>
    </w:p>
    <w:p w14:paraId="32F0819F" w14:textId="3E462688" w:rsidR="00956BA0" w:rsidRDefault="00956BA0" w:rsidP="005F2CC9">
      <w:pPr>
        <w:spacing w:line="480" w:lineRule="auto"/>
        <w:contextualSpacing/>
        <w:rPr>
          <w:rFonts w:ascii="Arial" w:hAnsi="Arial" w:cs="Arial"/>
          <w:sz w:val="20"/>
          <w:szCs w:val="20"/>
        </w:rPr>
      </w:pPr>
      <w:r w:rsidRPr="0045352D">
        <w:rPr>
          <w:rFonts w:ascii="Arial" w:hAnsi="Arial" w:cs="Arial"/>
          <w:sz w:val="20"/>
          <w:szCs w:val="20"/>
        </w:rPr>
        <w:t>The</w:t>
      </w:r>
      <w:r w:rsidRPr="003C4313">
        <w:rPr>
          <w:rFonts w:ascii="Arial" w:hAnsi="Arial" w:cs="Arial"/>
          <w:sz w:val="20"/>
          <w:szCs w:val="20"/>
        </w:rPr>
        <w:t xml:space="preserve"> Sea Surface Kinematics </w:t>
      </w:r>
      <w:proofErr w:type="spellStart"/>
      <w:r w:rsidRPr="003C4313">
        <w:rPr>
          <w:rFonts w:ascii="Arial" w:hAnsi="Arial" w:cs="Arial"/>
          <w:sz w:val="20"/>
          <w:szCs w:val="20"/>
        </w:rPr>
        <w:t>Multiscale</w:t>
      </w:r>
      <w:proofErr w:type="spellEnd"/>
      <w:r w:rsidRPr="003C4313">
        <w:rPr>
          <w:rFonts w:ascii="Arial" w:hAnsi="Arial" w:cs="Arial"/>
          <w:sz w:val="20"/>
          <w:szCs w:val="20"/>
        </w:rPr>
        <w:t xml:space="preserve"> monitoring satellite mission (SKIM</w:t>
      </w:r>
      <w:r w:rsidR="00044372">
        <w:rPr>
          <w:rFonts w:ascii="Arial" w:hAnsi="Arial" w:cs="Arial"/>
          <w:sz w:val="20"/>
          <w:szCs w:val="20"/>
        </w:rPr>
        <w:t xml:space="preserve">, </w:t>
      </w:r>
      <w:proofErr w:type="spellStart"/>
      <w:r w:rsidR="00044372">
        <w:rPr>
          <w:rFonts w:ascii="Arial" w:hAnsi="Arial" w:cs="Arial"/>
          <w:sz w:val="20"/>
          <w:szCs w:val="20"/>
        </w:rPr>
        <w:t>Ardhuin</w:t>
      </w:r>
      <w:proofErr w:type="spellEnd"/>
      <w:r w:rsidR="00044372">
        <w:rPr>
          <w:rFonts w:ascii="Arial" w:hAnsi="Arial" w:cs="Arial"/>
          <w:sz w:val="20"/>
          <w:szCs w:val="20"/>
        </w:rPr>
        <w:t xml:space="preserve"> et al., 2018</w:t>
      </w:r>
      <w:r w:rsidRPr="003C4313">
        <w:rPr>
          <w:rFonts w:ascii="Arial" w:hAnsi="Arial" w:cs="Arial"/>
          <w:sz w:val="20"/>
          <w:szCs w:val="20"/>
        </w:rPr>
        <w:t xml:space="preserve">) is an Earth Explorer-9 (EE9) candidate mission and if launched will provide the first direct measurements of total surface ocean velocity and wave spectrum. This means that SKIM will have the capability to provide direct measurements of cross-shelf surface water velocities. </w:t>
      </w:r>
      <w:r w:rsidR="0099734D" w:rsidRPr="0045352D">
        <w:rPr>
          <w:rFonts w:ascii="Arial" w:hAnsi="Arial" w:cs="Arial"/>
          <w:sz w:val="20"/>
          <w:szCs w:val="20"/>
        </w:rPr>
        <w:t>A case study focussing on the European shelf region i</w:t>
      </w:r>
      <w:r w:rsidR="001844CF">
        <w:rPr>
          <w:rFonts w:ascii="Arial" w:hAnsi="Arial" w:cs="Arial"/>
          <w:sz w:val="20"/>
          <w:szCs w:val="20"/>
        </w:rPr>
        <w:t xml:space="preserve">s </w:t>
      </w:r>
      <w:r w:rsidR="0099734D" w:rsidRPr="0045352D">
        <w:rPr>
          <w:rFonts w:ascii="Arial" w:hAnsi="Arial" w:cs="Arial"/>
          <w:sz w:val="20"/>
          <w:szCs w:val="20"/>
        </w:rPr>
        <w:t>used to identify the importance of ageostrophic current components for controlling cross-shelf transport of water in European seas</w:t>
      </w:r>
      <w:r w:rsidR="00706C29">
        <w:rPr>
          <w:rFonts w:ascii="Arial" w:hAnsi="Arial" w:cs="Arial"/>
          <w:sz w:val="20"/>
          <w:szCs w:val="20"/>
        </w:rPr>
        <w:t xml:space="preserve"> and the potential </w:t>
      </w:r>
      <w:r w:rsidR="009A675F">
        <w:rPr>
          <w:rFonts w:ascii="Arial" w:hAnsi="Arial" w:cs="Arial"/>
          <w:sz w:val="20"/>
          <w:szCs w:val="20"/>
        </w:rPr>
        <w:t>for SKIM to observe them</w:t>
      </w:r>
      <w:r w:rsidR="0099734D" w:rsidRPr="0045352D">
        <w:rPr>
          <w:rFonts w:ascii="Arial" w:hAnsi="Arial" w:cs="Arial"/>
          <w:sz w:val="20"/>
          <w:szCs w:val="20"/>
        </w:rPr>
        <w:t>.</w:t>
      </w:r>
    </w:p>
    <w:p w14:paraId="61432591" w14:textId="77777777" w:rsidR="007F7356" w:rsidRDefault="007F7356" w:rsidP="005F2CC9">
      <w:pPr>
        <w:spacing w:line="480" w:lineRule="auto"/>
        <w:rPr>
          <w:rFonts w:ascii="Arial" w:hAnsi="Arial" w:cs="Arial"/>
          <w:sz w:val="20"/>
          <w:szCs w:val="20"/>
        </w:rPr>
      </w:pPr>
    </w:p>
    <w:p w14:paraId="5C529A01" w14:textId="49E9DA41" w:rsidR="00E77C32" w:rsidRPr="003C4313" w:rsidRDefault="00745642" w:rsidP="005F2CC9">
      <w:pPr>
        <w:spacing w:line="480" w:lineRule="auto"/>
        <w:rPr>
          <w:rFonts w:ascii="Arial" w:hAnsi="Arial" w:cs="Arial"/>
          <w:sz w:val="20"/>
          <w:szCs w:val="20"/>
        </w:rPr>
      </w:pPr>
      <w:r w:rsidRPr="003C4313">
        <w:rPr>
          <w:rFonts w:ascii="Arial" w:hAnsi="Arial" w:cs="Arial"/>
          <w:sz w:val="20"/>
          <w:szCs w:val="20"/>
        </w:rPr>
        <w:t xml:space="preserve">Section 2 describes the </w:t>
      </w:r>
      <w:r w:rsidR="00811DEB">
        <w:rPr>
          <w:rFonts w:ascii="Arial" w:hAnsi="Arial" w:cs="Arial"/>
          <w:sz w:val="20"/>
          <w:szCs w:val="20"/>
        </w:rPr>
        <w:t xml:space="preserve">cross-shelf transport and </w:t>
      </w:r>
      <w:r w:rsidR="00C807A1">
        <w:rPr>
          <w:rFonts w:ascii="Arial" w:hAnsi="Arial" w:cs="Arial"/>
          <w:sz w:val="20"/>
          <w:szCs w:val="20"/>
        </w:rPr>
        <w:t xml:space="preserve">ocean </w:t>
      </w:r>
      <w:r w:rsidR="00811DEB">
        <w:rPr>
          <w:rFonts w:ascii="Arial" w:hAnsi="Arial" w:cs="Arial"/>
          <w:sz w:val="20"/>
          <w:szCs w:val="20"/>
        </w:rPr>
        <w:t xml:space="preserve">current </w:t>
      </w:r>
      <w:r w:rsidR="006A7AB9">
        <w:rPr>
          <w:rFonts w:ascii="Arial" w:hAnsi="Arial" w:cs="Arial"/>
          <w:sz w:val="20"/>
          <w:szCs w:val="20"/>
        </w:rPr>
        <w:t xml:space="preserve">analysis </w:t>
      </w:r>
      <w:r w:rsidR="00811DEB">
        <w:rPr>
          <w:rFonts w:ascii="Arial" w:hAnsi="Arial" w:cs="Arial"/>
          <w:sz w:val="20"/>
          <w:szCs w:val="20"/>
        </w:rPr>
        <w:t xml:space="preserve">methods, </w:t>
      </w:r>
      <w:r w:rsidRPr="003C4313">
        <w:rPr>
          <w:rFonts w:ascii="Arial" w:hAnsi="Arial" w:cs="Arial"/>
          <w:sz w:val="20"/>
          <w:szCs w:val="20"/>
        </w:rPr>
        <w:t>and the</w:t>
      </w:r>
      <w:r w:rsidR="00376D7B">
        <w:rPr>
          <w:rFonts w:ascii="Arial" w:hAnsi="Arial" w:cs="Arial"/>
          <w:sz w:val="20"/>
          <w:szCs w:val="20"/>
        </w:rPr>
        <w:t xml:space="preserve"> </w:t>
      </w:r>
      <w:r w:rsidR="007A63CC">
        <w:rPr>
          <w:rFonts w:ascii="Arial" w:hAnsi="Arial" w:cs="Arial"/>
          <w:sz w:val="20"/>
          <w:szCs w:val="20"/>
        </w:rPr>
        <w:t xml:space="preserve">results are presented </w:t>
      </w:r>
      <w:r w:rsidRPr="003C4313">
        <w:rPr>
          <w:rFonts w:ascii="Arial" w:hAnsi="Arial" w:cs="Arial"/>
          <w:sz w:val="20"/>
          <w:szCs w:val="20"/>
        </w:rPr>
        <w:t>in section 3. The implications for the shelf sea carbon</w:t>
      </w:r>
      <w:r w:rsidR="0023001B">
        <w:rPr>
          <w:rFonts w:ascii="Arial" w:hAnsi="Arial" w:cs="Arial"/>
          <w:sz w:val="20"/>
          <w:szCs w:val="20"/>
        </w:rPr>
        <w:t xml:space="preserve"> export</w:t>
      </w:r>
      <w:r w:rsidRPr="003C4313">
        <w:rPr>
          <w:rFonts w:ascii="Arial" w:hAnsi="Arial" w:cs="Arial"/>
          <w:sz w:val="20"/>
          <w:szCs w:val="20"/>
        </w:rPr>
        <w:t xml:space="preserve"> </w:t>
      </w:r>
      <w:r w:rsidR="0035071A">
        <w:rPr>
          <w:rFonts w:ascii="Arial" w:hAnsi="Arial" w:cs="Arial"/>
          <w:sz w:val="20"/>
          <w:szCs w:val="20"/>
        </w:rPr>
        <w:t>and the potential for routine monitoring of the shelf sea continental pump is presented</w:t>
      </w:r>
      <w:r w:rsidR="00C8596A">
        <w:rPr>
          <w:rFonts w:ascii="Arial" w:hAnsi="Arial" w:cs="Arial"/>
          <w:sz w:val="20"/>
          <w:szCs w:val="20"/>
        </w:rPr>
        <w:t xml:space="preserve"> in section 4.</w:t>
      </w:r>
      <w:r w:rsidR="00033B00">
        <w:rPr>
          <w:rFonts w:ascii="Arial" w:hAnsi="Arial" w:cs="Arial"/>
          <w:sz w:val="20"/>
          <w:szCs w:val="20"/>
        </w:rPr>
        <w:t xml:space="preserve">  </w:t>
      </w:r>
      <w:r w:rsidR="00885BED">
        <w:rPr>
          <w:rFonts w:ascii="Arial" w:hAnsi="Arial" w:cs="Arial"/>
          <w:sz w:val="20"/>
          <w:szCs w:val="20"/>
        </w:rPr>
        <w:t xml:space="preserve">Section 5 </w:t>
      </w:r>
      <w:r w:rsidR="00A26586">
        <w:rPr>
          <w:rFonts w:ascii="Arial" w:hAnsi="Arial" w:cs="Arial"/>
          <w:sz w:val="20"/>
          <w:szCs w:val="20"/>
        </w:rPr>
        <w:t>provides</w:t>
      </w:r>
      <w:r w:rsidRPr="003C4313">
        <w:rPr>
          <w:rFonts w:ascii="Arial" w:hAnsi="Arial" w:cs="Arial"/>
          <w:sz w:val="20"/>
          <w:szCs w:val="20"/>
        </w:rPr>
        <w:t xml:space="preserve"> the conclusions from this work.</w:t>
      </w:r>
    </w:p>
    <w:p w14:paraId="513E8A37" w14:textId="77777777" w:rsidR="00DF17F8" w:rsidRPr="003C4313" w:rsidRDefault="00DF17F8" w:rsidP="005F2CC9">
      <w:pPr>
        <w:spacing w:line="480" w:lineRule="auto"/>
        <w:rPr>
          <w:rFonts w:ascii="Arial" w:hAnsi="Arial" w:cs="Arial"/>
          <w:sz w:val="20"/>
          <w:szCs w:val="20"/>
        </w:rPr>
      </w:pPr>
    </w:p>
    <w:p w14:paraId="441C2C5E" w14:textId="327AA461" w:rsidR="000247FC" w:rsidRDefault="00E64688" w:rsidP="00916F80">
      <w:pPr>
        <w:spacing w:line="480" w:lineRule="auto"/>
        <w:rPr>
          <w:rFonts w:ascii="Arial" w:hAnsi="Arial" w:cs="Arial"/>
          <w:b/>
          <w:sz w:val="20"/>
          <w:szCs w:val="20"/>
        </w:rPr>
      </w:pPr>
      <w:r w:rsidRPr="003C4313">
        <w:rPr>
          <w:rFonts w:ascii="Arial" w:hAnsi="Arial" w:cs="Arial"/>
          <w:b/>
          <w:sz w:val="20"/>
          <w:szCs w:val="20"/>
        </w:rPr>
        <w:t xml:space="preserve">2.0 </w:t>
      </w:r>
      <w:r w:rsidR="00DF17F8" w:rsidRPr="003C4313">
        <w:rPr>
          <w:rFonts w:ascii="Arial" w:hAnsi="Arial" w:cs="Arial"/>
          <w:b/>
          <w:sz w:val="20"/>
          <w:szCs w:val="20"/>
        </w:rPr>
        <w:t>Method</w:t>
      </w:r>
      <w:r w:rsidR="00F51607" w:rsidRPr="003C4313">
        <w:rPr>
          <w:rFonts w:ascii="Arial" w:hAnsi="Arial" w:cs="Arial"/>
          <w:b/>
          <w:sz w:val="20"/>
          <w:szCs w:val="20"/>
        </w:rPr>
        <w:t>s</w:t>
      </w:r>
    </w:p>
    <w:p w14:paraId="31F01658" w14:textId="2E0A40A7" w:rsidR="00452FA6" w:rsidRDefault="00452FA6" w:rsidP="00916F80">
      <w:pPr>
        <w:spacing w:line="480" w:lineRule="auto"/>
        <w:rPr>
          <w:rFonts w:ascii="Arial" w:hAnsi="Arial" w:cs="Arial"/>
          <w:sz w:val="20"/>
          <w:szCs w:val="20"/>
        </w:rPr>
      </w:pPr>
      <w:r>
        <w:rPr>
          <w:rFonts w:ascii="Arial" w:hAnsi="Arial" w:cs="Arial"/>
          <w:sz w:val="20"/>
          <w:szCs w:val="20"/>
        </w:rPr>
        <w:t>Unless otherwise stated all analyses were performed on global datasets.</w:t>
      </w:r>
    </w:p>
    <w:p w14:paraId="6295F5F9" w14:textId="77777777" w:rsidR="00452FA6" w:rsidRPr="00452FA6" w:rsidRDefault="00452FA6" w:rsidP="00916F80">
      <w:pPr>
        <w:spacing w:line="480" w:lineRule="auto"/>
        <w:rPr>
          <w:rFonts w:ascii="Arial" w:hAnsi="Arial" w:cs="Arial"/>
          <w:sz w:val="20"/>
          <w:szCs w:val="20"/>
        </w:rPr>
      </w:pPr>
    </w:p>
    <w:p w14:paraId="263BD46B" w14:textId="48589D90" w:rsidR="0028767A" w:rsidRDefault="0028767A" w:rsidP="00916F80">
      <w:pPr>
        <w:spacing w:line="480" w:lineRule="auto"/>
        <w:rPr>
          <w:rFonts w:ascii="Arial" w:hAnsi="Arial"/>
          <w:b/>
          <w:sz w:val="20"/>
          <w:szCs w:val="20"/>
        </w:rPr>
      </w:pPr>
      <w:r>
        <w:rPr>
          <w:rFonts w:ascii="Arial" w:hAnsi="Arial"/>
          <w:b/>
          <w:sz w:val="20"/>
          <w:szCs w:val="20"/>
        </w:rPr>
        <w:t>2.1 Determinin</w:t>
      </w:r>
      <w:r w:rsidR="00BD1000">
        <w:rPr>
          <w:rFonts w:ascii="Arial" w:hAnsi="Arial"/>
          <w:b/>
          <w:sz w:val="20"/>
          <w:szCs w:val="20"/>
        </w:rPr>
        <w:t xml:space="preserve">g the shelf boundary and current </w:t>
      </w:r>
      <w:r>
        <w:rPr>
          <w:rFonts w:ascii="Arial" w:hAnsi="Arial"/>
          <w:b/>
          <w:sz w:val="20"/>
          <w:szCs w:val="20"/>
        </w:rPr>
        <w:t>vectors</w:t>
      </w:r>
      <w:r w:rsidR="00BD1000">
        <w:rPr>
          <w:rFonts w:ascii="Arial" w:hAnsi="Arial"/>
          <w:b/>
          <w:sz w:val="20"/>
          <w:szCs w:val="20"/>
        </w:rPr>
        <w:t xml:space="preserve"> normal to the shelf edge</w:t>
      </w:r>
    </w:p>
    <w:p w14:paraId="6A78374F" w14:textId="75223A16" w:rsidR="00A95A70" w:rsidRPr="008333CE" w:rsidRDefault="00C016A4" w:rsidP="0028767A">
      <w:pPr>
        <w:spacing w:line="480" w:lineRule="auto"/>
        <w:rPr>
          <w:sz w:val="20"/>
          <w:szCs w:val="20"/>
        </w:rPr>
      </w:pPr>
      <w:r>
        <w:rPr>
          <w:rFonts w:ascii="Arial" w:hAnsi="Arial" w:cs="Arial"/>
          <w:sz w:val="20"/>
          <w:szCs w:val="20"/>
        </w:rPr>
        <w:t>S</w:t>
      </w:r>
      <w:r w:rsidR="00CC5E9C">
        <w:rPr>
          <w:rFonts w:ascii="Arial" w:hAnsi="Arial" w:cs="Arial"/>
          <w:sz w:val="20"/>
          <w:szCs w:val="20"/>
        </w:rPr>
        <w:t>helf boundaries</w:t>
      </w:r>
      <w:r w:rsidR="007E17A8">
        <w:rPr>
          <w:rFonts w:ascii="Arial" w:hAnsi="Arial" w:cs="Arial"/>
          <w:sz w:val="20"/>
          <w:szCs w:val="20"/>
        </w:rPr>
        <w:t xml:space="preserve"> were</w:t>
      </w:r>
      <w:r w:rsidR="0028767A">
        <w:rPr>
          <w:rFonts w:ascii="Arial" w:hAnsi="Arial" w:cs="Arial"/>
          <w:sz w:val="20"/>
          <w:szCs w:val="20"/>
        </w:rPr>
        <w:t xml:space="preserve"> identified</w:t>
      </w:r>
      <w:r w:rsidR="0028767A" w:rsidRPr="00A96839">
        <w:rPr>
          <w:rFonts w:ascii="Arial" w:hAnsi="Arial" w:cs="Arial"/>
          <w:sz w:val="20"/>
          <w:szCs w:val="20"/>
        </w:rPr>
        <w:t xml:space="preserve"> </w:t>
      </w:r>
      <w:r w:rsidR="0028767A">
        <w:rPr>
          <w:rFonts w:ascii="Arial" w:hAnsi="Arial" w:cs="Arial"/>
          <w:sz w:val="20"/>
          <w:szCs w:val="20"/>
        </w:rPr>
        <w:t xml:space="preserve">as the </w:t>
      </w:r>
      <w:r w:rsidR="0028767A" w:rsidRPr="00A96839">
        <w:rPr>
          <w:rFonts w:ascii="Arial" w:hAnsi="Arial" w:cs="Arial"/>
          <w:sz w:val="20"/>
          <w:szCs w:val="20"/>
        </w:rPr>
        <w:t>500</w:t>
      </w:r>
      <w:r w:rsidR="0028767A">
        <w:rPr>
          <w:rFonts w:ascii="Arial" w:hAnsi="Arial" w:cs="Arial"/>
          <w:sz w:val="20"/>
          <w:szCs w:val="20"/>
        </w:rPr>
        <w:t xml:space="preserve"> m depth contour </w:t>
      </w:r>
      <w:r w:rsidR="0028767A" w:rsidRPr="00A96839">
        <w:rPr>
          <w:rFonts w:ascii="Arial" w:hAnsi="Arial" w:cs="Arial"/>
          <w:sz w:val="20"/>
          <w:szCs w:val="20"/>
        </w:rPr>
        <w:t>calculat</w:t>
      </w:r>
      <w:r w:rsidR="00A0787F">
        <w:rPr>
          <w:rFonts w:ascii="Arial" w:hAnsi="Arial" w:cs="Arial"/>
          <w:sz w:val="20"/>
          <w:szCs w:val="20"/>
        </w:rPr>
        <w:t>ed from GEBCO bathymetry data</w:t>
      </w:r>
      <w:r w:rsidR="0028767A" w:rsidRPr="00A96839">
        <w:rPr>
          <w:rFonts w:ascii="Arial" w:hAnsi="Arial" w:cs="Arial"/>
          <w:sz w:val="20"/>
          <w:szCs w:val="20"/>
        </w:rPr>
        <w:t xml:space="preserve"> (</w:t>
      </w:r>
      <w:proofErr w:type="spellStart"/>
      <w:r w:rsidR="00687F72" w:rsidRPr="00045110">
        <w:rPr>
          <w:rFonts w:ascii="Arial" w:hAnsi="Arial" w:cs="Arial"/>
          <w:sz w:val="20"/>
          <w:szCs w:val="20"/>
        </w:rPr>
        <w:t>Weatherall</w:t>
      </w:r>
      <w:proofErr w:type="spellEnd"/>
      <w:r w:rsidR="00687F72" w:rsidRPr="00045110">
        <w:rPr>
          <w:rFonts w:ascii="Arial" w:hAnsi="Arial" w:cs="Arial"/>
          <w:sz w:val="20"/>
          <w:szCs w:val="20"/>
        </w:rPr>
        <w:t xml:space="preserve"> et al.</w:t>
      </w:r>
      <w:r w:rsidR="00A83959" w:rsidRPr="00045110">
        <w:rPr>
          <w:rFonts w:ascii="Arial" w:hAnsi="Arial" w:cs="Arial"/>
          <w:sz w:val="20"/>
          <w:szCs w:val="20"/>
        </w:rPr>
        <w:t>,</w:t>
      </w:r>
      <w:r w:rsidR="00687F72" w:rsidRPr="00045110">
        <w:rPr>
          <w:rFonts w:ascii="Arial" w:hAnsi="Arial" w:cs="Arial"/>
          <w:sz w:val="20"/>
          <w:szCs w:val="20"/>
        </w:rPr>
        <w:t xml:space="preserve"> 2015</w:t>
      </w:r>
      <w:r w:rsidR="00EA0A7A">
        <w:rPr>
          <w:rFonts w:ascii="Arial" w:hAnsi="Arial" w:cs="Arial"/>
          <w:sz w:val="20"/>
          <w:szCs w:val="20"/>
        </w:rPr>
        <w:t xml:space="preserve">) and </w:t>
      </w:r>
      <w:r w:rsidR="0028767A" w:rsidRPr="00045110">
        <w:rPr>
          <w:rFonts w:ascii="Arial" w:hAnsi="Arial" w:cs="Arial"/>
          <w:sz w:val="20"/>
          <w:szCs w:val="20"/>
        </w:rPr>
        <w:t>resampled</w:t>
      </w:r>
      <w:r w:rsidR="0028767A" w:rsidRPr="00A96839">
        <w:rPr>
          <w:rFonts w:ascii="Arial" w:hAnsi="Arial" w:cs="Arial"/>
          <w:sz w:val="20"/>
          <w:szCs w:val="20"/>
        </w:rPr>
        <w:t xml:space="preserve"> to match the 0.25° spatial resolution of the </w:t>
      </w:r>
      <w:r w:rsidR="00134D06">
        <w:rPr>
          <w:rFonts w:ascii="Arial" w:hAnsi="Arial" w:cs="Arial"/>
          <w:sz w:val="20"/>
          <w:szCs w:val="20"/>
        </w:rPr>
        <w:t>ocean c</w:t>
      </w:r>
      <w:r w:rsidR="000733CF">
        <w:rPr>
          <w:rFonts w:ascii="Arial" w:hAnsi="Arial" w:cs="Arial"/>
          <w:sz w:val="20"/>
          <w:szCs w:val="20"/>
        </w:rPr>
        <w:t xml:space="preserve">urrent </w:t>
      </w:r>
      <w:r w:rsidR="0028767A" w:rsidRPr="00A96839">
        <w:rPr>
          <w:rFonts w:ascii="Arial" w:hAnsi="Arial" w:cs="Arial"/>
          <w:sz w:val="20"/>
          <w:szCs w:val="20"/>
        </w:rPr>
        <w:t>data</w:t>
      </w:r>
      <w:r w:rsidR="001952E2">
        <w:rPr>
          <w:rFonts w:ascii="Arial" w:hAnsi="Arial" w:cs="Arial"/>
          <w:sz w:val="20"/>
          <w:szCs w:val="20"/>
        </w:rPr>
        <w:t>set</w:t>
      </w:r>
      <w:r w:rsidR="00030350">
        <w:rPr>
          <w:rFonts w:ascii="Arial" w:hAnsi="Arial" w:cs="Arial"/>
          <w:sz w:val="20"/>
          <w:szCs w:val="20"/>
        </w:rPr>
        <w:t>s</w:t>
      </w:r>
      <w:r w:rsidR="007C625D">
        <w:rPr>
          <w:rFonts w:ascii="Arial" w:hAnsi="Arial" w:cs="Arial"/>
          <w:sz w:val="20"/>
          <w:szCs w:val="20"/>
        </w:rPr>
        <w:t xml:space="preserve"> (</w:t>
      </w:r>
      <w:r w:rsidR="00B81791">
        <w:rPr>
          <w:rFonts w:ascii="Arial" w:hAnsi="Arial" w:cs="Arial"/>
          <w:sz w:val="20"/>
          <w:szCs w:val="20"/>
        </w:rPr>
        <w:t>F</w:t>
      </w:r>
      <w:r w:rsidR="0028767A" w:rsidRPr="00A96839">
        <w:rPr>
          <w:rFonts w:ascii="Arial" w:hAnsi="Arial" w:cs="Arial"/>
          <w:sz w:val="20"/>
          <w:szCs w:val="20"/>
        </w:rPr>
        <w:t>igure 1a</w:t>
      </w:r>
      <w:r w:rsidR="007C625D">
        <w:rPr>
          <w:rFonts w:ascii="Arial" w:hAnsi="Arial" w:cs="Arial"/>
          <w:sz w:val="20"/>
          <w:szCs w:val="20"/>
        </w:rPr>
        <w:t>)</w:t>
      </w:r>
      <w:r w:rsidR="0028767A" w:rsidRPr="00A96839">
        <w:rPr>
          <w:rFonts w:ascii="Arial" w:hAnsi="Arial" w:cs="Arial"/>
          <w:sz w:val="20"/>
          <w:szCs w:val="20"/>
        </w:rPr>
        <w:t xml:space="preserve">. </w:t>
      </w:r>
      <w:r w:rsidR="008E2F02">
        <w:rPr>
          <w:rFonts w:ascii="Arial" w:hAnsi="Arial" w:cs="Arial"/>
          <w:sz w:val="20"/>
          <w:szCs w:val="20"/>
        </w:rPr>
        <w:t xml:space="preserve">A </w:t>
      </w:r>
      <w:r w:rsidR="00584733">
        <w:rPr>
          <w:rFonts w:ascii="Arial" w:hAnsi="Arial" w:cs="Arial"/>
          <w:sz w:val="20"/>
          <w:szCs w:val="20"/>
        </w:rPr>
        <w:t xml:space="preserve">filter </w:t>
      </w:r>
      <w:r w:rsidR="001A7B1E">
        <w:rPr>
          <w:rFonts w:ascii="Arial" w:hAnsi="Arial" w:cs="Arial"/>
          <w:sz w:val="20"/>
          <w:szCs w:val="20"/>
        </w:rPr>
        <w:t xml:space="preserve">was used </w:t>
      </w:r>
      <w:r w:rsidR="00584733">
        <w:rPr>
          <w:rFonts w:ascii="Arial" w:hAnsi="Arial" w:cs="Arial"/>
          <w:sz w:val="20"/>
          <w:szCs w:val="20"/>
        </w:rPr>
        <w:t xml:space="preserve">to remove short </w:t>
      </w:r>
      <w:r w:rsidR="001A7B1E">
        <w:rPr>
          <w:rFonts w:ascii="Arial" w:hAnsi="Arial" w:cs="Arial"/>
          <w:sz w:val="20"/>
          <w:szCs w:val="20"/>
        </w:rPr>
        <w:t>paths (paths &lt;</w:t>
      </w:r>
      <w:r w:rsidR="00584733">
        <w:rPr>
          <w:rFonts w:ascii="Arial" w:hAnsi="Arial" w:cs="Arial"/>
          <w:sz w:val="20"/>
          <w:szCs w:val="20"/>
        </w:rPr>
        <w:t xml:space="preserve">150 points) </w:t>
      </w:r>
      <w:r w:rsidR="002C0C69">
        <w:rPr>
          <w:rFonts w:ascii="Arial" w:hAnsi="Arial" w:cs="Arial"/>
          <w:sz w:val="20"/>
          <w:szCs w:val="20"/>
        </w:rPr>
        <w:t xml:space="preserve">due to islands and inland seas </w:t>
      </w:r>
      <w:r w:rsidR="00584733">
        <w:rPr>
          <w:rFonts w:ascii="Arial" w:hAnsi="Arial" w:cs="Arial"/>
          <w:sz w:val="20"/>
          <w:szCs w:val="20"/>
        </w:rPr>
        <w:t>from the shelf edge</w:t>
      </w:r>
      <w:r w:rsidR="00336C6D">
        <w:rPr>
          <w:rFonts w:ascii="Arial" w:hAnsi="Arial" w:cs="Arial"/>
          <w:sz w:val="20"/>
          <w:szCs w:val="20"/>
        </w:rPr>
        <w:t xml:space="preserve"> boundary</w:t>
      </w:r>
      <w:r w:rsidR="00584733">
        <w:rPr>
          <w:rFonts w:ascii="Arial" w:hAnsi="Arial" w:cs="Arial"/>
          <w:sz w:val="20"/>
          <w:szCs w:val="20"/>
        </w:rPr>
        <w:t>.</w:t>
      </w:r>
      <w:r w:rsidR="005333B3">
        <w:rPr>
          <w:rFonts w:ascii="Arial" w:hAnsi="Arial" w:cs="Arial"/>
          <w:sz w:val="20"/>
          <w:szCs w:val="20"/>
        </w:rPr>
        <w:t xml:space="preserve"> </w:t>
      </w:r>
      <w:r w:rsidR="00C2060A">
        <w:rPr>
          <w:rFonts w:ascii="Arial" w:hAnsi="Arial" w:cs="Arial"/>
          <w:sz w:val="20"/>
          <w:szCs w:val="20"/>
        </w:rPr>
        <w:t>To calculate the</w:t>
      </w:r>
      <w:r w:rsidR="0028767A" w:rsidRPr="00A96839">
        <w:rPr>
          <w:rFonts w:ascii="Arial" w:hAnsi="Arial" w:cs="Arial"/>
          <w:sz w:val="20"/>
          <w:szCs w:val="20"/>
        </w:rPr>
        <w:t xml:space="preserve"> onto-shelf </w:t>
      </w:r>
      <w:r w:rsidR="008C357D">
        <w:rPr>
          <w:rFonts w:ascii="Arial" w:hAnsi="Arial" w:cs="Arial"/>
          <w:sz w:val="20"/>
          <w:szCs w:val="20"/>
        </w:rPr>
        <w:t xml:space="preserve">(ocean) </w:t>
      </w:r>
      <w:r w:rsidR="00A351A6">
        <w:rPr>
          <w:rFonts w:ascii="Arial" w:hAnsi="Arial" w:cs="Arial"/>
          <w:sz w:val="20"/>
          <w:szCs w:val="20"/>
        </w:rPr>
        <w:t xml:space="preserve">current </w:t>
      </w:r>
      <w:r w:rsidR="0028767A" w:rsidRPr="00A96839">
        <w:rPr>
          <w:rFonts w:ascii="Arial" w:hAnsi="Arial" w:cs="Arial"/>
          <w:sz w:val="20"/>
          <w:szCs w:val="20"/>
        </w:rPr>
        <w:t>vectors</w:t>
      </w:r>
      <w:r w:rsidR="00A351A6">
        <w:rPr>
          <w:rFonts w:ascii="Arial" w:hAnsi="Arial" w:cs="Arial"/>
          <w:sz w:val="20"/>
          <w:szCs w:val="20"/>
        </w:rPr>
        <w:t xml:space="preserve"> </w:t>
      </w:r>
      <w:r w:rsidR="005333B3">
        <w:rPr>
          <w:rFonts w:ascii="Arial" w:hAnsi="Arial" w:cs="Arial"/>
          <w:sz w:val="20"/>
          <w:szCs w:val="20"/>
        </w:rPr>
        <w:t xml:space="preserve">each path in the </w:t>
      </w:r>
      <w:r w:rsidR="0028767A" w:rsidRPr="00A96839">
        <w:rPr>
          <w:rFonts w:ascii="Arial" w:hAnsi="Arial" w:cs="Arial"/>
          <w:sz w:val="20"/>
          <w:szCs w:val="20"/>
        </w:rPr>
        <w:t xml:space="preserve">shelf boundary was divided into </w:t>
      </w:r>
      <w:r w:rsidR="0028767A" w:rsidRPr="00A96839">
        <w:rPr>
          <w:rFonts w:ascii="Arial" w:hAnsi="Arial" w:cs="Arial"/>
          <w:i/>
          <w:iCs/>
          <w:sz w:val="20"/>
          <w:szCs w:val="20"/>
        </w:rPr>
        <w:t>n</w:t>
      </w:r>
      <w:r w:rsidR="00D47252">
        <w:rPr>
          <w:rFonts w:ascii="Arial" w:hAnsi="Arial" w:cs="Arial"/>
          <w:sz w:val="20"/>
          <w:szCs w:val="20"/>
        </w:rPr>
        <w:t xml:space="preserve"> equal-</w:t>
      </w:r>
      <w:r w:rsidR="0028767A" w:rsidRPr="00A96839">
        <w:rPr>
          <w:rFonts w:ascii="Arial" w:hAnsi="Arial" w:cs="Arial"/>
          <w:sz w:val="20"/>
          <w:szCs w:val="20"/>
        </w:rPr>
        <w:t>distance se</w:t>
      </w:r>
      <w:r w:rsidR="0028767A">
        <w:rPr>
          <w:rFonts w:ascii="Arial" w:hAnsi="Arial" w:cs="Arial"/>
          <w:sz w:val="20"/>
          <w:szCs w:val="20"/>
        </w:rPr>
        <w:t xml:space="preserve">gments </w:t>
      </w:r>
      <w:r w:rsidR="0028767A" w:rsidRPr="00A96839">
        <w:rPr>
          <w:rFonts w:ascii="Arial" w:hAnsi="Arial" w:cs="Arial"/>
          <w:sz w:val="20"/>
          <w:szCs w:val="20"/>
        </w:rPr>
        <w:t>approximated using straight lines (figures 1b and 1c). The onto-shelf direction vector was then determined using t</w:t>
      </w:r>
      <w:r w:rsidR="0028767A">
        <w:rPr>
          <w:rFonts w:ascii="Arial" w:hAnsi="Arial" w:cs="Arial"/>
          <w:sz w:val="20"/>
          <w:szCs w:val="20"/>
        </w:rPr>
        <w:t>he normal line to each straight</w:t>
      </w:r>
      <w:r w:rsidR="002B6800">
        <w:rPr>
          <w:rFonts w:ascii="Arial" w:hAnsi="Arial" w:cs="Arial"/>
          <w:sz w:val="20"/>
          <w:szCs w:val="20"/>
        </w:rPr>
        <w:t>-</w:t>
      </w:r>
      <w:r w:rsidR="0028767A" w:rsidRPr="00A96839">
        <w:rPr>
          <w:rFonts w:ascii="Arial" w:hAnsi="Arial" w:cs="Arial"/>
          <w:sz w:val="20"/>
          <w:szCs w:val="20"/>
        </w:rPr>
        <w:t>line segment in the</w:t>
      </w:r>
      <w:r w:rsidR="00275AD4">
        <w:rPr>
          <w:rFonts w:ascii="Arial" w:hAnsi="Arial" w:cs="Arial"/>
          <w:sz w:val="20"/>
          <w:szCs w:val="20"/>
        </w:rPr>
        <w:t xml:space="preserve"> direction </w:t>
      </w:r>
      <w:r w:rsidR="005E5B18">
        <w:rPr>
          <w:rFonts w:ascii="Arial" w:hAnsi="Arial" w:cs="Arial"/>
          <w:sz w:val="20"/>
          <w:szCs w:val="20"/>
        </w:rPr>
        <w:t>that</w:t>
      </w:r>
      <w:r w:rsidR="0028767A">
        <w:rPr>
          <w:rFonts w:ascii="Arial" w:hAnsi="Arial" w:cs="Arial"/>
          <w:sz w:val="20"/>
          <w:szCs w:val="20"/>
        </w:rPr>
        <w:t xml:space="preserve"> first bisects </w:t>
      </w:r>
      <w:r w:rsidR="004B2490">
        <w:rPr>
          <w:rFonts w:ascii="Arial" w:hAnsi="Arial" w:cs="Arial"/>
          <w:sz w:val="20"/>
          <w:szCs w:val="20"/>
        </w:rPr>
        <w:t xml:space="preserve">a </w:t>
      </w:r>
      <w:r w:rsidR="00045AAA">
        <w:rPr>
          <w:rFonts w:ascii="Arial" w:hAnsi="Arial" w:cs="Arial"/>
          <w:sz w:val="20"/>
          <w:szCs w:val="20"/>
        </w:rPr>
        <w:t>deeper contour line (</w:t>
      </w:r>
      <w:r w:rsidR="00D93246">
        <w:rPr>
          <w:rFonts w:ascii="Arial" w:hAnsi="Arial" w:cs="Arial"/>
          <w:sz w:val="20"/>
          <w:szCs w:val="20"/>
        </w:rPr>
        <w:t>6</w:t>
      </w:r>
      <w:r w:rsidR="0028767A" w:rsidRPr="00A96839">
        <w:rPr>
          <w:rFonts w:ascii="Arial" w:hAnsi="Arial" w:cs="Arial"/>
          <w:sz w:val="20"/>
          <w:szCs w:val="20"/>
        </w:rPr>
        <w:t>00</w:t>
      </w:r>
      <w:r w:rsidR="0028767A">
        <w:rPr>
          <w:rFonts w:ascii="Arial" w:hAnsi="Arial" w:cs="Arial"/>
          <w:sz w:val="20"/>
          <w:szCs w:val="20"/>
        </w:rPr>
        <w:t xml:space="preserve"> </w:t>
      </w:r>
      <w:r w:rsidR="0028767A" w:rsidRPr="00A96839">
        <w:rPr>
          <w:rFonts w:ascii="Arial" w:hAnsi="Arial" w:cs="Arial"/>
          <w:sz w:val="20"/>
          <w:szCs w:val="20"/>
        </w:rPr>
        <w:t xml:space="preserve">m) before </w:t>
      </w:r>
      <w:r w:rsidR="0028767A">
        <w:rPr>
          <w:rFonts w:ascii="Arial" w:hAnsi="Arial" w:cs="Arial"/>
          <w:sz w:val="20"/>
          <w:szCs w:val="20"/>
        </w:rPr>
        <w:t xml:space="preserve">then </w:t>
      </w:r>
      <w:r w:rsidR="0028767A" w:rsidRPr="00A96839">
        <w:rPr>
          <w:rFonts w:ascii="Arial" w:hAnsi="Arial" w:cs="Arial"/>
          <w:sz w:val="20"/>
          <w:szCs w:val="20"/>
        </w:rPr>
        <w:t xml:space="preserve">bisecting the shallower </w:t>
      </w:r>
      <w:r w:rsidR="00131779">
        <w:rPr>
          <w:rFonts w:ascii="Arial" w:hAnsi="Arial" w:cs="Arial"/>
          <w:sz w:val="20"/>
          <w:szCs w:val="20"/>
        </w:rPr>
        <w:t xml:space="preserve">contour </w:t>
      </w:r>
      <w:r w:rsidR="0028767A" w:rsidRPr="00A96839">
        <w:rPr>
          <w:rFonts w:ascii="Arial" w:hAnsi="Arial" w:cs="Arial"/>
          <w:sz w:val="20"/>
          <w:szCs w:val="20"/>
        </w:rPr>
        <w:t>line</w:t>
      </w:r>
      <w:r w:rsidR="0028767A">
        <w:rPr>
          <w:rFonts w:ascii="Arial" w:hAnsi="Arial" w:cs="Arial"/>
          <w:sz w:val="20"/>
          <w:szCs w:val="20"/>
        </w:rPr>
        <w:t xml:space="preserve"> (500 m)</w:t>
      </w:r>
      <w:r w:rsidR="0028767A" w:rsidRPr="00A96839">
        <w:rPr>
          <w:rFonts w:ascii="Arial" w:hAnsi="Arial" w:cs="Arial"/>
          <w:sz w:val="20"/>
          <w:szCs w:val="20"/>
        </w:rPr>
        <w:t xml:space="preserve">. Each point along the shelf boundary was then assigned an onto-shelf direction vector corresponding to the nearest straight line </w:t>
      </w:r>
      <w:r w:rsidR="0028767A" w:rsidRPr="006C68E6">
        <w:rPr>
          <w:rFonts w:ascii="Arial" w:hAnsi="Arial" w:cs="Arial"/>
          <w:sz w:val="20"/>
          <w:szCs w:val="20"/>
        </w:rPr>
        <w:t>segment (</w:t>
      </w:r>
      <w:r w:rsidR="003C5973" w:rsidRPr="006C68E6">
        <w:rPr>
          <w:rFonts w:ascii="Arial" w:hAnsi="Arial" w:cs="Arial"/>
          <w:sz w:val="20"/>
          <w:szCs w:val="20"/>
        </w:rPr>
        <w:t>figures 1b and 1c</w:t>
      </w:r>
      <w:r w:rsidR="0028767A" w:rsidRPr="006C68E6">
        <w:rPr>
          <w:rFonts w:ascii="Arial" w:hAnsi="Arial" w:cs="Arial"/>
          <w:sz w:val="20"/>
          <w:szCs w:val="20"/>
        </w:rPr>
        <w:t>). Larger</w:t>
      </w:r>
      <w:r w:rsidR="00895310">
        <w:rPr>
          <w:rFonts w:ascii="Arial" w:hAnsi="Arial" w:cs="Arial"/>
          <w:sz w:val="20"/>
          <w:szCs w:val="20"/>
        </w:rPr>
        <w:t xml:space="preserve"> values of</w:t>
      </w:r>
      <w:r w:rsidR="0028767A" w:rsidRPr="00A96839">
        <w:rPr>
          <w:rFonts w:ascii="Arial" w:hAnsi="Arial" w:cs="Arial"/>
          <w:sz w:val="20"/>
          <w:szCs w:val="20"/>
        </w:rPr>
        <w:t xml:space="preserve"> </w:t>
      </w:r>
      <w:r w:rsidR="0028767A" w:rsidRPr="00A96839">
        <w:rPr>
          <w:rFonts w:ascii="Arial" w:hAnsi="Arial" w:cs="Arial"/>
          <w:i/>
          <w:iCs/>
          <w:sz w:val="20"/>
          <w:szCs w:val="20"/>
        </w:rPr>
        <w:t>n</w:t>
      </w:r>
      <w:r w:rsidR="005455B8">
        <w:rPr>
          <w:rFonts w:ascii="Arial" w:hAnsi="Arial" w:cs="Arial"/>
          <w:sz w:val="20"/>
          <w:szCs w:val="20"/>
        </w:rPr>
        <w:t xml:space="preserve"> lead</w:t>
      </w:r>
      <w:r w:rsidR="00A21240">
        <w:rPr>
          <w:rFonts w:ascii="Arial" w:hAnsi="Arial" w:cs="Arial"/>
          <w:sz w:val="20"/>
          <w:szCs w:val="20"/>
        </w:rPr>
        <w:t xml:space="preserve"> to improved capability to follow complex</w:t>
      </w:r>
      <w:r w:rsidR="0028767A" w:rsidRPr="00A96839">
        <w:rPr>
          <w:rFonts w:ascii="Arial" w:hAnsi="Arial" w:cs="Arial"/>
          <w:sz w:val="20"/>
          <w:szCs w:val="20"/>
        </w:rPr>
        <w:t xml:space="preserve"> </w:t>
      </w:r>
      <w:r w:rsidR="00A21240">
        <w:rPr>
          <w:rFonts w:ascii="Arial" w:hAnsi="Arial" w:cs="Arial"/>
          <w:sz w:val="20"/>
          <w:szCs w:val="20"/>
        </w:rPr>
        <w:t xml:space="preserve">shelf </w:t>
      </w:r>
      <w:r w:rsidR="00365E5C">
        <w:rPr>
          <w:rFonts w:ascii="Arial" w:hAnsi="Arial" w:cs="Arial"/>
          <w:sz w:val="20"/>
          <w:szCs w:val="20"/>
        </w:rPr>
        <w:t xml:space="preserve">contours </w:t>
      </w:r>
      <w:r w:rsidR="0028767A">
        <w:rPr>
          <w:rFonts w:ascii="Arial" w:hAnsi="Arial" w:cs="Arial"/>
          <w:sz w:val="20"/>
          <w:szCs w:val="20"/>
        </w:rPr>
        <w:t>(</w:t>
      </w:r>
      <w:r w:rsidR="00F458F5">
        <w:rPr>
          <w:rFonts w:ascii="Arial" w:hAnsi="Arial" w:cs="Arial"/>
          <w:sz w:val="20"/>
          <w:szCs w:val="20"/>
        </w:rPr>
        <w:t xml:space="preserve">e.g. </w:t>
      </w:r>
      <w:r w:rsidR="0028767A" w:rsidRPr="00A96839">
        <w:rPr>
          <w:rFonts w:ascii="Arial" w:hAnsi="Arial" w:cs="Arial"/>
          <w:sz w:val="20"/>
          <w:szCs w:val="20"/>
        </w:rPr>
        <w:t>compare figures 1b to 1c),</w:t>
      </w:r>
      <w:r w:rsidR="007D5859">
        <w:rPr>
          <w:rFonts w:ascii="Arial" w:hAnsi="Arial" w:cs="Arial"/>
          <w:sz w:val="20"/>
          <w:szCs w:val="20"/>
        </w:rPr>
        <w:t xml:space="preserve"> but </w:t>
      </w:r>
      <w:r w:rsidR="00512937">
        <w:rPr>
          <w:rFonts w:ascii="Arial" w:hAnsi="Arial" w:cs="Arial"/>
          <w:sz w:val="20"/>
          <w:szCs w:val="20"/>
        </w:rPr>
        <w:t xml:space="preserve">with </w:t>
      </w:r>
      <w:r w:rsidR="007D5859">
        <w:rPr>
          <w:rFonts w:ascii="Arial" w:hAnsi="Arial" w:cs="Arial"/>
          <w:sz w:val="20"/>
          <w:szCs w:val="20"/>
        </w:rPr>
        <w:t>increased computation time</w:t>
      </w:r>
      <w:r w:rsidR="0028767A" w:rsidRPr="00A96839">
        <w:rPr>
          <w:rFonts w:ascii="Arial" w:hAnsi="Arial" w:cs="Arial"/>
          <w:sz w:val="20"/>
          <w:szCs w:val="20"/>
        </w:rPr>
        <w:t>.</w:t>
      </w:r>
      <w:r w:rsidR="00A45507">
        <w:rPr>
          <w:rFonts w:ascii="Arial" w:hAnsi="Arial" w:cs="Arial"/>
          <w:sz w:val="20"/>
          <w:szCs w:val="20"/>
        </w:rPr>
        <w:t xml:space="preserve"> </w:t>
      </w:r>
      <w:proofErr w:type="gramStart"/>
      <w:r w:rsidR="00FF4FA7" w:rsidRPr="004B2490">
        <w:rPr>
          <w:rFonts w:ascii="Arial" w:hAnsi="Arial" w:cs="Arial"/>
          <w:i/>
          <w:sz w:val="20"/>
          <w:szCs w:val="20"/>
        </w:rPr>
        <w:t>n</w:t>
      </w:r>
      <w:proofErr w:type="gramEnd"/>
      <w:r w:rsidR="00FF4FA7" w:rsidRPr="004B2490">
        <w:rPr>
          <w:rFonts w:ascii="Arial" w:hAnsi="Arial" w:cs="Arial"/>
          <w:sz w:val="20"/>
          <w:szCs w:val="20"/>
        </w:rPr>
        <w:t xml:space="preserve"> </w:t>
      </w:r>
      <w:r w:rsidR="000544EE">
        <w:rPr>
          <w:rFonts w:ascii="Arial" w:hAnsi="Arial" w:cs="Arial"/>
          <w:sz w:val="20"/>
          <w:szCs w:val="20"/>
        </w:rPr>
        <w:t>was</w:t>
      </w:r>
      <w:r w:rsidR="00A900B6" w:rsidRPr="004B2490">
        <w:rPr>
          <w:rFonts w:ascii="Arial" w:hAnsi="Arial" w:cs="Arial"/>
          <w:sz w:val="20"/>
          <w:szCs w:val="20"/>
        </w:rPr>
        <w:t xml:space="preserve"> </w:t>
      </w:r>
      <w:r w:rsidR="004B2490">
        <w:rPr>
          <w:rFonts w:ascii="Arial" w:hAnsi="Arial" w:cs="Arial"/>
          <w:sz w:val="20"/>
          <w:szCs w:val="20"/>
        </w:rPr>
        <w:t xml:space="preserve">chosen as a function of the </w:t>
      </w:r>
      <w:r w:rsidR="005333B3">
        <w:rPr>
          <w:rFonts w:ascii="Arial" w:hAnsi="Arial" w:cs="Arial"/>
          <w:sz w:val="20"/>
          <w:szCs w:val="20"/>
        </w:rPr>
        <w:t>number of points</w:t>
      </w:r>
      <w:r w:rsidR="00F16BC8">
        <w:rPr>
          <w:rFonts w:ascii="Arial" w:hAnsi="Arial" w:cs="Arial"/>
          <w:sz w:val="20"/>
          <w:szCs w:val="20"/>
        </w:rPr>
        <w:t xml:space="preserve"> (</w:t>
      </w:r>
      <w:proofErr w:type="spellStart"/>
      <w:r w:rsidR="00F16BC8">
        <w:rPr>
          <w:rFonts w:ascii="Arial" w:hAnsi="Arial" w:cs="Arial"/>
          <w:sz w:val="20"/>
          <w:szCs w:val="20"/>
        </w:rPr>
        <w:t>N</w:t>
      </w:r>
      <w:r w:rsidR="00F16BC8" w:rsidRPr="002921B8">
        <w:rPr>
          <w:rFonts w:ascii="Arial" w:hAnsi="Arial" w:cs="Arial"/>
          <w:sz w:val="20"/>
          <w:szCs w:val="20"/>
          <w:vertAlign w:val="subscript"/>
        </w:rPr>
        <w:t>p</w:t>
      </w:r>
      <w:proofErr w:type="spellEnd"/>
      <w:r w:rsidR="00F16BC8">
        <w:rPr>
          <w:rFonts w:ascii="Arial" w:hAnsi="Arial" w:cs="Arial"/>
          <w:sz w:val="20"/>
          <w:szCs w:val="20"/>
          <w:vertAlign w:val="subscript"/>
        </w:rPr>
        <w:t>)</w:t>
      </w:r>
      <w:r w:rsidR="005333B3">
        <w:rPr>
          <w:rFonts w:ascii="Arial" w:hAnsi="Arial" w:cs="Arial"/>
          <w:sz w:val="20"/>
          <w:szCs w:val="20"/>
        </w:rPr>
        <w:t xml:space="preserve"> in each contour path</w:t>
      </w:r>
      <w:r w:rsidR="00F16BC8">
        <w:rPr>
          <w:rFonts w:ascii="Arial" w:hAnsi="Arial" w:cs="Arial"/>
          <w:sz w:val="20"/>
          <w:szCs w:val="20"/>
        </w:rPr>
        <w:t xml:space="preserve"> (p)</w:t>
      </w:r>
      <w:r w:rsidR="005333B3">
        <w:rPr>
          <w:rFonts w:ascii="Arial" w:hAnsi="Arial" w:cs="Arial"/>
          <w:sz w:val="20"/>
          <w:szCs w:val="20"/>
        </w:rPr>
        <w:t xml:space="preserve"> that make up the shelf boundary, using </w:t>
      </w:r>
      <w:r w:rsidR="001112A7">
        <w:rPr>
          <w:rFonts w:ascii="Arial" w:hAnsi="Arial" w:cs="Arial"/>
          <w:sz w:val="20"/>
          <w:szCs w:val="20"/>
        </w:rPr>
        <w:t xml:space="preserve">n = </w:t>
      </w:r>
      <w:r w:rsidR="00507075">
        <w:rPr>
          <w:rFonts w:ascii="Arial" w:hAnsi="Arial" w:cs="Arial"/>
          <w:sz w:val="20"/>
          <w:szCs w:val="20"/>
        </w:rPr>
        <w:t>(</w:t>
      </w:r>
      <w:r w:rsidR="001112A7">
        <w:rPr>
          <w:rFonts w:ascii="Arial" w:hAnsi="Arial" w:cs="Arial"/>
          <w:sz w:val="20"/>
          <w:szCs w:val="20"/>
        </w:rPr>
        <w:t>0.05N</w:t>
      </w:r>
      <w:r w:rsidR="00507075">
        <w:rPr>
          <w:rFonts w:ascii="Arial" w:hAnsi="Arial" w:cs="Arial"/>
          <w:sz w:val="20"/>
          <w:szCs w:val="20"/>
        </w:rPr>
        <w:t>)</w:t>
      </w:r>
      <w:r w:rsidR="000C4F1F">
        <w:rPr>
          <w:rFonts w:ascii="Arial" w:hAnsi="Arial" w:cs="Arial"/>
          <w:sz w:val="20"/>
          <w:szCs w:val="20"/>
        </w:rPr>
        <w:t>+1</w:t>
      </w:r>
      <w:r w:rsidR="001112A7" w:rsidRPr="002921B8">
        <w:rPr>
          <w:rFonts w:ascii="Arial" w:hAnsi="Arial" w:cs="Arial"/>
          <w:sz w:val="20"/>
          <w:szCs w:val="20"/>
          <w:vertAlign w:val="subscript"/>
        </w:rPr>
        <w:t>p</w:t>
      </w:r>
      <w:r w:rsidR="004B2490">
        <w:rPr>
          <w:rFonts w:ascii="Arial" w:hAnsi="Arial" w:cs="Arial"/>
          <w:sz w:val="20"/>
          <w:szCs w:val="20"/>
        </w:rPr>
        <w:t>.</w:t>
      </w:r>
      <w:r w:rsidR="00956AA4">
        <w:rPr>
          <w:rFonts w:ascii="Arial" w:hAnsi="Arial" w:cs="Arial"/>
          <w:sz w:val="20"/>
          <w:szCs w:val="20"/>
        </w:rPr>
        <w:t xml:space="preserve"> Figure S1 shows all resulting shelf</w:t>
      </w:r>
      <w:r w:rsidR="00A22A42">
        <w:rPr>
          <w:rFonts w:ascii="Arial" w:hAnsi="Arial" w:cs="Arial"/>
          <w:sz w:val="20"/>
          <w:szCs w:val="20"/>
        </w:rPr>
        <w:t xml:space="preserve"> boundaries</w:t>
      </w:r>
      <w:r w:rsidR="00956AA4">
        <w:rPr>
          <w:rFonts w:ascii="Arial" w:hAnsi="Arial" w:cs="Arial"/>
          <w:sz w:val="20"/>
          <w:szCs w:val="20"/>
        </w:rPr>
        <w:t>.</w:t>
      </w:r>
      <w:r w:rsidR="008333CE">
        <w:rPr>
          <w:sz w:val="20"/>
          <w:szCs w:val="20"/>
        </w:rPr>
        <w:t xml:space="preserve">  </w:t>
      </w:r>
      <w:r w:rsidR="005C627E">
        <w:rPr>
          <w:rFonts w:ascii="Arial" w:hAnsi="Arial" w:cs="Arial"/>
          <w:sz w:val="20"/>
          <w:szCs w:val="20"/>
        </w:rPr>
        <w:t xml:space="preserve">This approach provides the </w:t>
      </w:r>
      <w:r w:rsidR="0028767A" w:rsidRPr="00A96839">
        <w:rPr>
          <w:rFonts w:ascii="Arial" w:hAnsi="Arial" w:cs="Arial"/>
          <w:sz w:val="20"/>
          <w:szCs w:val="20"/>
        </w:rPr>
        <w:t>coordinates and</w:t>
      </w:r>
      <w:r w:rsidR="0028767A">
        <w:rPr>
          <w:rFonts w:ascii="Arial" w:hAnsi="Arial" w:cs="Arial"/>
          <w:sz w:val="20"/>
          <w:szCs w:val="20"/>
        </w:rPr>
        <w:t xml:space="preserve"> onto-shelf direction </w:t>
      </w:r>
      <w:r w:rsidR="0028767A" w:rsidRPr="00A96839">
        <w:rPr>
          <w:rFonts w:ascii="Arial" w:hAnsi="Arial" w:cs="Arial"/>
          <w:sz w:val="20"/>
          <w:szCs w:val="20"/>
        </w:rPr>
        <w:t>for each point alo</w:t>
      </w:r>
      <w:r w:rsidR="00DF17B9">
        <w:rPr>
          <w:rFonts w:ascii="Arial" w:hAnsi="Arial" w:cs="Arial"/>
          <w:sz w:val="20"/>
          <w:szCs w:val="20"/>
        </w:rPr>
        <w:t>ng the shelf boundary line. N</w:t>
      </w:r>
      <w:r w:rsidR="0028767A" w:rsidRPr="00A96839">
        <w:rPr>
          <w:rFonts w:ascii="Arial" w:hAnsi="Arial" w:cs="Arial"/>
          <w:sz w:val="20"/>
          <w:szCs w:val="20"/>
        </w:rPr>
        <w:t>ext the locations where the shelf boundary intersects grid lines on a 0.25° grid</w:t>
      </w:r>
      <w:r w:rsidR="00683BDF">
        <w:rPr>
          <w:rFonts w:ascii="Arial" w:hAnsi="Arial" w:cs="Arial"/>
          <w:sz w:val="20"/>
          <w:szCs w:val="20"/>
        </w:rPr>
        <w:t xml:space="preserve"> are determined</w:t>
      </w:r>
      <w:r w:rsidR="0028767A" w:rsidRPr="00A96839">
        <w:rPr>
          <w:rFonts w:ascii="Arial" w:hAnsi="Arial" w:cs="Arial"/>
          <w:sz w:val="20"/>
          <w:szCs w:val="20"/>
        </w:rPr>
        <w:t xml:space="preserve">, </w:t>
      </w:r>
      <w:r w:rsidR="000E7876">
        <w:rPr>
          <w:rFonts w:ascii="Arial" w:hAnsi="Arial" w:cs="Arial"/>
          <w:sz w:val="20"/>
          <w:szCs w:val="20"/>
        </w:rPr>
        <w:t xml:space="preserve">allowing </w:t>
      </w:r>
      <w:r w:rsidR="0028767A" w:rsidRPr="00A96839">
        <w:rPr>
          <w:rFonts w:ascii="Arial" w:hAnsi="Arial" w:cs="Arial"/>
          <w:sz w:val="20"/>
          <w:szCs w:val="20"/>
        </w:rPr>
        <w:t xml:space="preserve">current velocities to </w:t>
      </w:r>
      <w:r w:rsidR="008A6585">
        <w:rPr>
          <w:rFonts w:ascii="Arial" w:hAnsi="Arial" w:cs="Arial"/>
          <w:sz w:val="20"/>
          <w:szCs w:val="20"/>
        </w:rPr>
        <w:t>be ext</w:t>
      </w:r>
      <w:r w:rsidR="00D31D53">
        <w:rPr>
          <w:rFonts w:ascii="Arial" w:hAnsi="Arial" w:cs="Arial"/>
          <w:sz w:val="20"/>
          <w:szCs w:val="20"/>
        </w:rPr>
        <w:t xml:space="preserve">racted from the </w:t>
      </w:r>
      <w:r w:rsidR="00A96E7A">
        <w:rPr>
          <w:rFonts w:ascii="Arial" w:hAnsi="Arial" w:cs="Arial"/>
          <w:sz w:val="20"/>
          <w:szCs w:val="20"/>
        </w:rPr>
        <w:t xml:space="preserve">relevant </w:t>
      </w:r>
      <w:r w:rsidR="00273199">
        <w:rPr>
          <w:rFonts w:ascii="Arial" w:hAnsi="Arial" w:cs="Arial"/>
          <w:sz w:val="20"/>
          <w:szCs w:val="20"/>
        </w:rPr>
        <w:t xml:space="preserve">ocean </w:t>
      </w:r>
      <w:r w:rsidR="000939C8">
        <w:rPr>
          <w:rFonts w:ascii="Arial" w:hAnsi="Arial" w:cs="Arial"/>
          <w:sz w:val="20"/>
          <w:szCs w:val="20"/>
        </w:rPr>
        <w:t>c</w:t>
      </w:r>
      <w:r w:rsidR="00D31D53">
        <w:rPr>
          <w:rFonts w:ascii="Arial" w:hAnsi="Arial" w:cs="Arial"/>
          <w:sz w:val="20"/>
          <w:szCs w:val="20"/>
        </w:rPr>
        <w:t>urrent data</w:t>
      </w:r>
      <w:r w:rsidR="004867A4">
        <w:rPr>
          <w:rFonts w:ascii="Arial" w:hAnsi="Arial" w:cs="Arial"/>
          <w:sz w:val="20"/>
          <w:szCs w:val="20"/>
        </w:rPr>
        <w:t xml:space="preserve"> </w:t>
      </w:r>
      <w:r w:rsidR="00B7567D">
        <w:rPr>
          <w:rFonts w:ascii="Arial" w:hAnsi="Arial" w:cs="Arial"/>
          <w:sz w:val="20"/>
          <w:szCs w:val="20"/>
        </w:rPr>
        <w:t>point</w:t>
      </w:r>
      <w:r w:rsidR="000E7876">
        <w:rPr>
          <w:rFonts w:ascii="Arial" w:hAnsi="Arial" w:cs="Arial"/>
          <w:sz w:val="20"/>
          <w:szCs w:val="20"/>
        </w:rPr>
        <w:t xml:space="preserve"> along </w:t>
      </w:r>
      <w:r w:rsidR="0028767A" w:rsidRPr="00A96839">
        <w:rPr>
          <w:rFonts w:ascii="Arial" w:hAnsi="Arial" w:cs="Arial"/>
          <w:sz w:val="20"/>
          <w:szCs w:val="20"/>
        </w:rPr>
        <w:t>each shelf boundary line</w:t>
      </w:r>
      <w:r w:rsidR="00861C4D">
        <w:rPr>
          <w:rFonts w:ascii="Arial" w:hAnsi="Arial" w:cs="Arial"/>
          <w:sz w:val="20"/>
          <w:szCs w:val="20"/>
        </w:rPr>
        <w:t xml:space="preserve"> (figure 1d)</w:t>
      </w:r>
      <w:r w:rsidR="0028767A" w:rsidRPr="00A96839">
        <w:rPr>
          <w:rFonts w:ascii="Arial" w:hAnsi="Arial" w:cs="Arial"/>
          <w:sz w:val="20"/>
          <w:szCs w:val="20"/>
        </w:rPr>
        <w:t xml:space="preserve">. </w:t>
      </w:r>
      <w:r w:rsidR="00A95A70">
        <w:rPr>
          <w:rFonts w:ascii="Arial" w:hAnsi="Arial" w:cs="Arial"/>
          <w:sz w:val="20"/>
          <w:szCs w:val="20"/>
        </w:rPr>
        <w:t>To assess the sensitivity of this ap</w:t>
      </w:r>
      <w:r w:rsidR="00F26CCC">
        <w:rPr>
          <w:rFonts w:ascii="Arial" w:hAnsi="Arial" w:cs="Arial"/>
          <w:sz w:val="20"/>
          <w:szCs w:val="20"/>
        </w:rPr>
        <w:t>p</w:t>
      </w:r>
      <w:r w:rsidR="00A95A70">
        <w:rPr>
          <w:rFonts w:ascii="Arial" w:hAnsi="Arial" w:cs="Arial"/>
          <w:sz w:val="20"/>
          <w:szCs w:val="20"/>
        </w:rPr>
        <w:t>roach to the choi</w:t>
      </w:r>
      <w:r w:rsidR="00DD7A01">
        <w:rPr>
          <w:rFonts w:ascii="Arial" w:hAnsi="Arial" w:cs="Arial"/>
          <w:sz w:val="20"/>
          <w:szCs w:val="20"/>
        </w:rPr>
        <w:t xml:space="preserve">ce of shelf boundary depth the </w:t>
      </w:r>
      <w:r w:rsidR="00A95A70">
        <w:rPr>
          <w:rFonts w:ascii="Arial" w:hAnsi="Arial" w:cs="Arial"/>
          <w:sz w:val="20"/>
          <w:szCs w:val="20"/>
        </w:rPr>
        <w:t xml:space="preserve">cross-shelf currents were </w:t>
      </w:r>
      <w:r w:rsidR="00F26CCC">
        <w:rPr>
          <w:rFonts w:ascii="Arial" w:hAnsi="Arial" w:cs="Arial"/>
          <w:sz w:val="20"/>
          <w:szCs w:val="20"/>
        </w:rPr>
        <w:t xml:space="preserve">also </w:t>
      </w:r>
      <w:r w:rsidR="00A95A70">
        <w:rPr>
          <w:rFonts w:ascii="Arial" w:hAnsi="Arial" w:cs="Arial"/>
          <w:sz w:val="20"/>
          <w:szCs w:val="20"/>
        </w:rPr>
        <w:t>calculated using shelf boundary depths of 300</w:t>
      </w:r>
      <w:r w:rsidR="007048AE">
        <w:rPr>
          <w:rFonts w:ascii="Arial" w:hAnsi="Arial" w:cs="Arial"/>
          <w:sz w:val="20"/>
          <w:szCs w:val="20"/>
        </w:rPr>
        <w:t xml:space="preserve"> to</w:t>
      </w:r>
      <w:r w:rsidR="00A95A70">
        <w:rPr>
          <w:rFonts w:ascii="Arial" w:hAnsi="Arial" w:cs="Arial"/>
          <w:sz w:val="20"/>
          <w:szCs w:val="20"/>
        </w:rPr>
        <w:t xml:space="preserve"> 700 metres</w:t>
      </w:r>
      <w:r w:rsidR="00BF31FB">
        <w:rPr>
          <w:rFonts w:ascii="Arial" w:hAnsi="Arial" w:cs="Arial"/>
          <w:sz w:val="20"/>
          <w:szCs w:val="20"/>
        </w:rPr>
        <w:t xml:space="preserve"> (in 50 m</w:t>
      </w:r>
      <w:r w:rsidR="00985269">
        <w:rPr>
          <w:rFonts w:ascii="Arial" w:hAnsi="Arial" w:cs="Arial"/>
          <w:sz w:val="20"/>
          <w:szCs w:val="20"/>
        </w:rPr>
        <w:t xml:space="preserve"> steps</w:t>
      </w:r>
      <w:r w:rsidR="00BF31FB">
        <w:rPr>
          <w:rFonts w:ascii="Arial" w:hAnsi="Arial" w:cs="Arial"/>
          <w:sz w:val="20"/>
          <w:szCs w:val="20"/>
        </w:rPr>
        <w:t>)</w:t>
      </w:r>
      <w:r w:rsidR="00A95A70">
        <w:rPr>
          <w:rFonts w:ascii="Arial" w:hAnsi="Arial" w:cs="Arial"/>
          <w:sz w:val="20"/>
          <w:szCs w:val="20"/>
        </w:rPr>
        <w:t xml:space="preserve">. In each case the deep contour depth (see section 3.1) was selected to be 100 m deeper than the shelf boundary depth. </w:t>
      </w:r>
      <w:r w:rsidR="00453B2B">
        <w:rPr>
          <w:rFonts w:ascii="Arial" w:hAnsi="Arial" w:cs="Arial"/>
          <w:sz w:val="20"/>
          <w:szCs w:val="20"/>
        </w:rPr>
        <w:t xml:space="preserve">The sensitivity was </w:t>
      </w:r>
      <w:r w:rsidR="001537BC">
        <w:rPr>
          <w:rFonts w:ascii="Arial" w:hAnsi="Arial" w:cs="Arial"/>
          <w:sz w:val="20"/>
          <w:szCs w:val="20"/>
        </w:rPr>
        <w:t xml:space="preserve">determined </w:t>
      </w:r>
      <w:r w:rsidR="00A95A70">
        <w:rPr>
          <w:rFonts w:ascii="Arial" w:hAnsi="Arial" w:cs="Arial"/>
          <w:sz w:val="20"/>
          <w:szCs w:val="20"/>
        </w:rPr>
        <w:t xml:space="preserve">by calculating the standard deviation </w:t>
      </w:r>
      <w:r w:rsidR="00015ED6">
        <w:rPr>
          <w:rFonts w:ascii="Arial" w:hAnsi="Arial" w:cs="Arial"/>
          <w:sz w:val="20"/>
          <w:szCs w:val="20"/>
        </w:rPr>
        <w:t xml:space="preserve">of the </w:t>
      </w:r>
      <w:r w:rsidR="00A95A70">
        <w:rPr>
          <w:rFonts w:ascii="Arial" w:hAnsi="Arial" w:cs="Arial"/>
          <w:sz w:val="20"/>
          <w:szCs w:val="20"/>
        </w:rPr>
        <w:t>cross</w:t>
      </w:r>
      <w:r w:rsidR="00015ED6">
        <w:rPr>
          <w:rFonts w:ascii="Arial" w:hAnsi="Arial" w:cs="Arial"/>
          <w:sz w:val="20"/>
          <w:szCs w:val="20"/>
        </w:rPr>
        <w:t>-shelf current due to differing</w:t>
      </w:r>
      <w:r w:rsidR="00A95A70">
        <w:rPr>
          <w:rFonts w:ascii="Arial" w:hAnsi="Arial" w:cs="Arial"/>
          <w:sz w:val="20"/>
          <w:szCs w:val="20"/>
        </w:rPr>
        <w:t xml:space="preserve"> shelf boun</w:t>
      </w:r>
      <w:r w:rsidR="009C5A40">
        <w:rPr>
          <w:rFonts w:ascii="Arial" w:hAnsi="Arial" w:cs="Arial"/>
          <w:sz w:val="20"/>
          <w:szCs w:val="20"/>
        </w:rPr>
        <w:t>dary depths</w:t>
      </w:r>
      <w:r w:rsidR="00A95A70">
        <w:rPr>
          <w:rFonts w:ascii="Arial" w:hAnsi="Arial" w:cs="Arial"/>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8"/>
      </w:tblGrid>
      <w:tr w:rsidR="0028767A" w14:paraId="23E6CEBC" w14:textId="77777777" w:rsidTr="00862F79">
        <w:tc>
          <w:tcPr>
            <w:tcW w:w="9848" w:type="dxa"/>
          </w:tcPr>
          <w:p w14:paraId="4690D103" w14:textId="77777777" w:rsidR="0028767A" w:rsidRDefault="00584695" w:rsidP="00584695">
            <w:pPr>
              <w:widowControl w:val="0"/>
              <w:autoSpaceDE w:val="0"/>
              <w:autoSpaceDN w:val="0"/>
              <w:adjustRightInd w:val="0"/>
              <w:jc w:val="center"/>
              <w:rPr>
                <w:rFonts w:ascii="Helvetica" w:hAnsi="Helvetica" w:cs="Helvetica"/>
                <w:lang w:val="en-US"/>
              </w:rPr>
            </w:pPr>
            <w:r>
              <w:rPr>
                <w:rFonts w:ascii="Helvetica" w:hAnsi="Helvetica" w:cs="Helvetica"/>
                <w:noProof/>
                <w:lang w:val="en-US"/>
              </w:rPr>
              <w:drawing>
                <wp:inline distT="0" distB="0" distL="0" distR="0" wp14:anchorId="32FE6995" wp14:editId="51445C2B">
                  <wp:extent cx="5821299" cy="4467606"/>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_demonstration.png"/>
                          <pic:cNvPicPr/>
                        </pic:nvPicPr>
                        <pic:blipFill>
                          <a:blip r:embed="rId5">
                            <a:extLst>
                              <a:ext uri="{28A0092B-C50C-407E-A947-70E740481C1C}">
                                <a14:useLocalDpi xmlns:a14="http://schemas.microsoft.com/office/drawing/2010/main" val="0"/>
                              </a:ext>
                            </a:extLst>
                          </a:blip>
                          <a:stretch>
                            <a:fillRect/>
                          </a:stretch>
                        </pic:blipFill>
                        <pic:spPr>
                          <a:xfrm>
                            <a:off x="0" y="0"/>
                            <a:ext cx="5821299" cy="4467606"/>
                          </a:xfrm>
                          <a:prstGeom prst="rect">
                            <a:avLst/>
                          </a:prstGeom>
                        </pic:spPr>
                      </pic:pic>
                    </a:graphicData>
                  </a:graphic>
                </wp:inline>
              </w:drawing>
            </w:r>
          </w:p>
          <w:p w14:paraId="6D8BB68A" w14:textId="569BD31A" w:rsidR="00584695" w:rsidRPr="00584695" w:rsidRDefault="00584695" w:rsidP="00584695">
            <w:pPr>
              <w:widowControl w:val="0"/>
              <w:autoSpaceDE w:val="0"/>
              <w:autoSpaceDN w:val="0"/>
              <w:adjustRightInd w:val="0"/>
              <w:jc w:val="center"/>
              <w:rPr>
                <w:rFonts w:ascii="Helvetica" w:hAnsi="Helvetica" w:cs="Helvetica"/>
                <w:lang w:val="en-US"/>
              </w:rPr>
            </w:pPr>
          </w:p>
        </w:tc>
      </w:tr>
      <w:tr w:rsidR="0028767A" w14:paraId="55E096C5" w14:textId="77777777" w:rsidTr="00862F79">
        <w:tc>
          <w:tcPr>
            <w:tcW w:w="9848" w:type="dxa"/>
          </w:tcPr>
          <w:p w14:paraId="6895CCD9" w14:textId="73908B3D" w:rsidR="0028767A" w:rsidRPr="004947F1" w:rsidRDefault="0028767A" w:rsidP="00F406D5">
            <w:pPr>
              <w:spacing w:line="480" w:lineRule="auto"/>
              <w:rPr>
                <w:b/>
                <w:bCs/>
                <w:sz w:val="20"/>
                <w:szCs w:val="20"/>
              </w:rPr>
            </w:pPr>
            <w:r w:rsidRPr="004947F1">
              <w:rPr>
                <w:rFonts w:ascii="Arial" w:hAnsi="Arial" w:cs="Arial"/>
                <w:b/>
                <w:bCs/>
                <w:sz w:val="20"/>
                <w:szCs w:val="20"/>
              </w:rPr>
              <w:t xml:space="preserve">Figure 1: </w:t>
            </w:r>
            <w:r w:rsidRPr="004947F1">
              <w:rPr>
                <w:rFonts w:ascii="Arial" w:hAnsi="Arial" w:cs="Arial"/>
                <w:sz w:val="20"/>
                <w:szCs w:val="20"/>
              </w:rPr>
              <w:t xml:space="preserve">Step by step visualisation of the method for extracting shelf boundary information. </w:t>
            </w:r>
            <w:r w:rsidRPr="004947F1">
              <w:rPr>
                <w:rFonts w:ascii="Arial" w:hAnsi="Arial" w:cs="Arial"/>
                <w:b/>
                <w:bCs/>
                <w:sz w:val="20"/>
                <w:szCs w:val="20"/>
              </w:rPr>
              <w:t>(a)</w:t>
            </w:r>
            <w:r w:rsidRPr="004947F1">
              <w:rPr>
                <w:rFonts w:ascii="Arial" w:hAnsi="Arial" w:cs="Arial"/>
                <w:sz w:val="20"/>
                <w:szCs w:val="20"/>
              </w:rPr>
              <w:t xml:space="preserve"> Two contour lines are extracted to</w:t>
            </w:r>
            <w:r w:rsidR="00581701">
              <w:rPr>
                <w:rFonts w:ascii="Arial" w:hAnsi="Arial" w:cs="Arial"/>
                <w:sz w:val="20"/>
                <w:szCs w:val="20"/>
              </w:rPr>
              <w:t xml:space="preserve"> represent the shelf boundary: the</w:t>
            </w:r>
            <w:r w:rsidR="00A53210">
              <w:rPr>
                <w:rFonts w:ascii="Arial" w:hAnsi="Arial" w:cs="Arial"/>
                <w:sz w:val="20"/>
                <w:szCs w:val="20"/>
              </w:rPr>
              <w:t xml:space="preserve"> shallow (</w:t>
            </w:r>
            <w:r w:rsidR="00987E6F">
              <w:rPr>
                <w:rFonts w:ascii="Arial" w:hAnsi="Arial" w:cs="Arial"/>
                <w:sz w:val="20"/>
                <w:szCs w:val="20"/>
              </w:rPr>
              <w:t xml:space="preserve">500 m, </w:t>
            </w:r>
            <w:r w:rsidR="00A53210">
              <w:rPr>
                <w:rFonts w:ascii="Arial" w:hAnsi="Arial" w:cs="Arial"/>
                <w:sz w:val="20"/>
                <w:szCs w:val="20"/>
              </w:rPr>
              <w:t xml:space="preserve">bright red) and </w:t>
            </w:r>
            <w:r w:rsidRPr="004947F1">
              <w:rPr>
                <w:rFonts w:ascii="Arial" w:hAnsi="Arial" w:cs="Arial"/>
                <w:sz w:val="20"/>
                <w:szCs w:val="20"/>
              </w:rPr>
              <w:t>deep (</w:t>
            </w:r>
            <w:r w:rsidR="00C5432C">
              <w:rPr>
                <w:rFonts w:ascii="Arial" w:hAnsi="Arial" w:cs="Arial"/>
                <w:sz w:val="20"/>
                <w:szCs w:val="20"/>
              </w:rPr>
              <w:t>6</w:t>
            </w:r>
            <w:r w:rsidR="00E97D77">
              <w:rPr>
                <w:rFonts w:ascii="Arial" w:hAnsi="Arial" w:cs="Arial"/>
                <w:sz w:val="20"/>
                <w:szCs w:val="20"/>
              </w:rPr>
              <w:t xml:space="preserve">00 m, </w:t>
            </w:r>
            <w:r w:rsidRPr="004947F1">
              <w:rPr>
                <w:rFonts w:ascii="Arial" w:hAnsi="Arial" w:cs="Arial"/>
                <w:sz w:val="20"/>
                <w:szCs w:val="20"/>
              </w:rPr>
              <w:t>dark red) contour</w:t>
            </w:r>
            <w:r w:rsidR="003E1A15">
              <w:rPr>
                <w:rFonts w:ascii="Arial" w:hAnsi="Arial" w:cs="Arial"/>
                <w:sz w:val="20"/>
                <w:szCs w:val="20"/>
              </w:rPr>
              <w:t>.</w:t>
            </w:r>
            <w:r w:rsidRPr="004947F1">
              <w:rPr>
                <w:rFonts w:ascii="Arial" w:hAnsi="Arial" w:cs="Arial"/>
                <w:sz w:val="20"/>
                <w:szCs w:val="20"/>
              </w:rPr>
              <w:t xml:space="preserve"> </w:t>
            </w:r>
            <w:r w:rsidRPr="004947F1">
              <w:rPr>
                <w:rFonts w:ascii="Arial" w:hAnsi="Arial" w:cs="Arial"/>
                <w:b/>
                <w:bCs/>
                <w:sz w:val="20"/>
                <w:szCs w:val="20"/>
              </w:rPr>
              <w:t>(b)</w:t>
            </w:r>
            <w:r w:rsidRPr="004947F1">
              <w:rPr>
                <w:rFonts w:ascii="Arial" w:hAnsi="Arial" w:cs="Arial"/>
                <w:sz w:val="20"/>
                <w:szCs w:val="20"/>
              </w:rPr>
              <w:t xml:space="preserve"> </w:t>
            </w:r>
            <w:proofErr w:type="gramStart"/>
            <w:r w:rsidRPr="004947F1">
              <w:rPr>
                <w:rFonts w:ascii="Arial" w:hAnsi="Arial" w:cs="Arial"/>
                <w:sz w:val="20"/>
                <w:szCs w:val="20"/>
              </w:rPr>
              <w:t>and</w:t>
            </w:r>
            <w:proofErr w:type="gramEnd"/>
            <w:r w:rsidRPr="004947F1">
              <w:rPr>
                <w:rFonts w:ascii="Arial" w:hAnsi="Arial" w:cs="Arial"/>
                <w:sz w:val="20"/>
                <w:szCs w:val="20"/>
              </w:rPr>
              <w:t xml:space="preserve"> </w:t>
            </w:r>
            <w:r w:rsidRPr="004947F1">
              <w:rPr>
                <w:rFonts w:ascii="Arial" w:hAnsi="Arial" w:cs="Arial"/>
                <w:b/>
                <w:bCs/>
                <w:sz w:val="20"/>
                <w:szCs w:val="20"/>
              </w:rPr>
              <w:t>(c)</w:t>
            </w:r>
            <w:r w:rsidRPr="004947F1">
              <w:rPr>
                <w:rFonts w:ascii="Arial" w:hAnsi="Arial" w:cs="Arial"/>
                <w:sz w:val="20"/>
                <w:szCs w:val="20"/>
              </w:rPr>
              <w:t xml:space="preserve"> The shelf boundary is approximated by </w:t>
            </w:r>
            <w:r w:rsidRPr="004947F1">
              <w:rPr>
                <w:rFonts w:ascii="Arial" w:hAnsi="Arial" w:cs="Arial"/>
                <w:i/>
                <w:iCs/>
                <w:sz w:val="20"/>
                <w:szCs w:val="20"/>
              </w:rPr>
              <w:t>n</w:t>
            </w:r>
            <w:r w:rsidRPr="004947F1">
              <w:rPr>
                <w:rFonts w:ascii="Arial" w:hAnsi="Arial" w:cs="Arial"/>
                <w:sz w:val="20"/>
                <w:szCs w:val="20"/>
              </w:rPr>
              <w:t xml:space="preserve"> of straight lines (here </w:t>
            </w:r>
            <w:r w:rsidR="00FA2EAB" w:rsidRPr="004947F1">
              <w:rPr>
                <w:rFonts w:ascii="Arial" w:hAnsi="Arial" w:cs="Arial"/>
                <w:i/>
                <w:iCs/>
                <w:sz w:val="20"/>
                <w:szCs w:val="20"/>
              </w:rPr>
              <w:t>n</w:t>
            </w:r>
            <w:r w:rsidR="00FA2EAB">
              <w:rPr>
                <w:rFonts w:ascii="Arial" w:hAnsi="Arial" w:cs="Arial"/>
                <w:sz w:val="20"/>
                <w:szCs w:val="20"/>
              </w:rPr>
              <w:t>=</w:t>
            </w:r>
            <w:r w:rsidRPr="004947F1">
              <w:rPr>
                <w:rFonts w:ascii="Arial" w:hAnsi="Arial" w:cs="Arial"/>
                <w:sz w:val="20"/>
                <w:szCs w:val="20"/>
              </w:rPr>
              <w:t>8 and 64), as indicated by the coloured straight lines</w:t>
            </w:r>
            <w:r w:rsidR="007A60AB">
              <w:rPr>
                <w:rFonts w:ascii="Arial" w:hAnsi="Arial" w:cs="Arial"/>
                <w:sz w:val="20"/>
                <w:szCs w:val="20"/>
              </w:rPr>
              <w:t xml:space="preserve"> with the calculated onto-shelf direction shown by arrows</w:t>
            </w:r>
            <w:r w:rsidRPr="004947F1">
              <w:rPr>
                <w:rFonts w:ascii="Arial" w:hAnsi="Arial" w:cs="Arial"/>
                <w:sz w:val="20"/>
                <w:szCs w:val="20"/>
              </w:rPr>
              <w:t xml:space="preserve">. Each point along the boundary (shallow contour line) is assigned an onto-shelf direction vector of the associated straight line (this is indicated by paired colours between straight lines and contour segment). </w:t>
            </w:r>
            <w:r w:rsidRPr="004947F1">
              <w:rPr>
                <w:rFonts w:ascii="Arial" w:hAnsi="Arial" w:cs="Arial"/>
                <w:b/>
                <w:bCs/>
                <w:sz w:val="20"/>
                <w:szCs w:val="20"/>
              </w:rPr>
              <w:t>(d)</w:t>
            </w:r>
            <w:r w:rsidRPr="004947F1">
              <w:rPr>
                <w:rFonts w:ascii="Arial" w:hAnsi="Arial" w:cs="Arial"/>
                <w:sz w:val="20"/>
                <w:szCs w:val="20"/>
              </w:rPr>
              <w:t xml:space="preserve"> </w:t>
            </w:r>
            <w:r w:rsidR="00DB6727">
              <w:rPr>
                <w:rFonts w:ascii="Arial" w:hAnsi="Arial" w:cs="Arial"/>
                <w:sz w:val="20"/>
                <w:szCs w:val="20"/>
              </w:rPr>
              <w:t xml:space="preserve">Identifying each </w:t>
            </w:r>
            <w:r w:rsidR="00AC5C7F">
              <w:rPr>
                <w:rFonts w:ascii="Arial" w:hAnsi="Arial" w:cs="Arial"/>
                <w:sz w:val="20"/>
                <w:szCs w:val="20"/>
              </w:rPr>
              <w:t xml:space="preserve">data point or grid cell (red boxes) </w:t>
            </w:r>
            <w:r w:rsidR="00DB6727">
              <w:rPr>
                <w:rFonts w:ascii="Arial" w:hAnsi="Arial" w:cs="Arial"/>
                <w:sz w:val="20"/>
                <w:szCs w:val="20"/>
              </w:rPr>
              <w:t xml:space="preserve">along the </w:t>
            </w:r>
            <w:r w:rsidR="009C67C2">
              <w:rPr>
                <w:rFonts w:ascii="Arial" w:hAnsi="Arial" w:cs="Arial"/>
                <w:sz w:val="20"/>
                <w:szCs w:val="20"/>
              </w:rPr>
              <w:t>shelf boundary</w:t>
            </w:r>
            <w:r w:rsidR="00245510">
              <w:rPr>
                <w:rFonts w:ascii="Arial" w:hAnsi="Arial" w:cs="Arial"/>
                <w:sz w:val="20"/>
                <w:szCs w:val="20"/>
              </w:rPr>
              <w:t xml:space="preserve">. </w:t>
            </w:r>
          </w:p>
        </w:tc>
      </w:tr>
    </w:tbl>
    <w:p w14:paraId="6050C73D" w14:textId="77777777" w:rsidR="0028767A" w:rsidRDefault="0028767A" w:rsidP="00916F80">
      <w:pPr>
        <w:spacing w:line="480" w:lineRule="auto"/>
        <w:rPr>
          <w:rFonts w:ascii="Arial" w:hAnsi="Arial"/>
          <w:b/>
          <w:sz w:val="20"/>
          <w:szCs w:val="20"/>
        </w:rPr>
      </w:pPr>
    </w:p>
    <w:p w14:paraId="26B031C2" w14:textId="4CE43D0F" w:rsidR="00916F80" w:rsidRPr="00AE5F18" w:rsidRDefault="0028767A" w:rsidP="00916F80">
      <w:pPr>
        <w:spacing w:line="480" w:lineRule="auto"/>
        <w:rPr>
          <w:rFonts w:ascii="Arial" w:hAnsi="Arial"/>
          <w:b/>
          <w:sz w:val="20"/>
          <w:szCs w:val="20"/>
        </w:rPr>
      </w:pPr>
      <w:r>
        <w:rPr>
          <w:rFonts w:ascii="Arial" w:hAnsi="Arial"/>
          <w:b/>
          <w:sz w:val="20"/>
          <w:szCs w:val="20"/>
        </w:rPr>
        <w:t>2.2</w:t>
      </w:r>
      <w:r w:rsidR="00916F80" w:rsidRPr="00A96839">
        <w:rPr>
          <w:rFonts w:ascii="Arial" w:hAnsi="Arial"/>
          <w:b/>
          <w:sz w:val="20"/>
          <w:szCs w:val="20"/>
        </w:rPr>
        <w:t xml:space="preserve"> </w:t>
      </w:r>
      <w:r w:rsidR="00916F80">
        <w:rPr>
          <w:rFonts w:ascii="Arial" w:hAnsi="Arial"/>
          <w:b/>
          <w:sz w:val="20"/>
          <w:szCs w:val="20"/>
        </w:rPr>
        <w:t xml:space="preserve">Indicator of </w:t>
      </w:r>
      <w:r w:rsidR="00802F92">
        <w:rPr>
          <w:rFonts w:ascii="Arial" w:hAnsi="Arial" w:cs="Arial"/>
          <w:b/>
          <w:sz w:val="20"/>
          <w:szCs w:val="20"/>
        </w:rPr>
        <w:t>Ekman versus</w:t>
      </w:r>
      <w:r w:rsidR="00916F80">
        <w:rPr>
          <w:rFonts w:ascii="Arial" w:hAnsi="Arial" w:cs="Arial"/>
          <w:b/>
          <w:sz w:val="20"/>
          <w:szCs w:val="20"/>
        </w:rPr>
        <w:t xml:space="preserve"> geostrophic </w:t>
      </w:r>
      <w:r w:rsidR="00802F92">
        <w:rPr>
          <w:rFonts w:ascii="Arial" w:hAnsi="Arial" w:cs="Arial"/>
          <w:b/>
          <w:sz w:val="20"/>
          <w:szCs w:val="20"/>
        </w:rPr>
        <w:t>dominance</w:t>
      </w:r>
      <w:r w:rsidR="00916F80">
        <w:rPr>
          <w:rFonts w:ascii="Arial" w:hAnsi="Arial" w:cs="Arial"/>
          <w:b/>
          <w:sz w:val="20"/>
          <w:szCs w:val="20"/>
        </w:rPr>
        <w:t xml:space="preserve"> of </w:t>
      </w:r>
      <w:r w:rsidR="00F014F9">
        <w:rPr>
          <w:rFonts w:ascii="Arial" w:hAnsi="Arial" w:cs="Arial"/>
          <w:b/>
          <w:sz w:val="20"/>
          <w:szCs w:val="20"/>
        </w:rPr>
        <w:t>a</w:t>
      </w:r>
      <w:r w:rsidR="00916F80">
        <w:rPr>
          <w:rFonts w:ascii="Arial" w:hAnsi="Arial"/>
          <w:b/>
          <w:sz w:val="20"/>
          <w:szCs w:val="20"/>
        </w:rPr>
        <w:t>cross-shelf exchange</w:t>
      </w:r>
    </w:p>
    <w:p w14:paraId="501BF5AB" w14:textId="00427955" w:rsidR="00A96839" w:rsidRPr="00D63253" w:rsidRDefault="00DF17F8" w:rsidP="00A96839">
      <w:pPr>
        <w:spacing w:line="480" w:lineRule="auto"/>
        <w:rPr>
          <w:rFonts w:ascii="Arial" w:hAnsi="Arial" w:cs="Arial"/>
          <w:sz w:val="20"/>
          <w:szCs w:val="20"/>
        </w:rPr>
      </w:pPr>
      <w:r w:rsidRPr="003C4313">
        <w:rPr>
          <w:rFonts w:ascii="Arial" w:hAnsi="Arial" w:cs="Arial"/>
          <w:sz w:val="20"/>
          <w:szCs w:val="20"/>
        </w:rPr>
        <w:t>The</w:t>
      </w:r>
      <w:r w:rsidR="00D7191C">
        <w:rPr>
          <w:rFonts w:ascii="Arial" w:hAnsi="Arial" w:cs="Arial"/>
          <w:sz w:val="20"/>
          <w:szCs w:val="20"/>
        </w:rPr>
        <w:t xml:space="preserve"> Ekman current</w:t>
      </w:r>
      <w:r w:rsidRPr="003C4313">
        <w:rPr>
          <w:rFonts w:ascii="Arial" w:hAnsi="Arial" w:cs="Arial"/>
          <w:sz w:val="20"/>
          <w:szCs w:val="20"/>
        </w:rPr>
        <w:t xml:space="preserve"> </w:t>
      </w:r>
      <w:r w:rsidR="00D7191C">
        <w:rPr>
          <w:rFonts w:ascii="Arial" w:hAnsi="Arial" w:cs="Arial"/>
          <w:sz w:val="20"/>
          <w:szCs w:val="20"/>
        </w:rPr>
        <w:t>(</w:t>
      </w:r>
      <w:r w:rsidRPr="003C4313">
        <w:rPr>
          <w:rFonts w:ascii="Arial" w:hAnsi="Arial" w:cs="Arial"/>
          <w:sz w:val="20"/>
          <w:szCs w:val="20"/>
        </w:rPr>
        <w:t>C</w:t>
      </w:r>
      <w:r w:rsidRPr="003C4313">
        <w:rPr>
          <w:rFonts w:ascii="Arial" w:hAnsi="Arial" w:cs="Arial"/>
          <w:sz w:val="20"/>
          <w:szCs w:val="20"/>
          <w:vertAlign w:val="subscript"/>
        </w:rPr>
        <w:t>E</w:t>
      </w:r>
      <w:r w:rsidR="00D7191C">
        <w:rPr>
          <w:rFonts w:ascii="Arial" w:hAnsi="Arial" w:cs="Arial"/>
          <w:sz w:val="20"/>
          <w:szCs w:val="20"/>
        </w:rPr>
        <w:t xml:space="preserve">) </w:t>
      </w:r>
      <w:r w:rsidRPr="003C4313">
        <w:rPr>
          <w:rFonts w:ascii="Arial" w:hAnsi="Arial" w:cs="Arial"/>
          <w:sz w:val="20"/>
          <w:szCs w:val="20"/>
        </w:rPr>
        <w:t>both rotate</w:t>
      </w:r>
      <w:r w:rsidR="006B5B4F">
        <w:rPr>
          <w:rFonts w:ascii="Arial" w:hAnsi="Arial" w:cs="Arial"/>
          <w:sz w:val="20"/>
          <w:szCs w:val="20"/>
        </w:rPr>
        <w:t>s</w:t>
      </w:r>
      <w:r w:rsidRPr="003C4313">
        <w:rPr>
          <w:rFonts w:ascii="Arial" w:hAnsi="Arial" w:cs="Arial"/>
          <w:sz w:val="20"/>
          <w:szCs w:val="20"/>
        </w:rPr>
        <w:t xml:space="preserve"> and decrease</w:t>
      </w:r>
      <w:r w:rsidR="006B5B4F">
        <w:rPr>
          <w:rFonts w:ascii="Arial" w:hAnsi="Arial" w:cs="Arial"/>
          <w:sz w:val="20"/>
          <w:szCs w:val="20"/>
        </w:rPr>
        <w:t>s</w:t>
      </w:r>
      <w:r w:rsidRPr="003C4313">
        <w:rPr>
          <w:rFonts w:ascii="Arial" w:hAnsi="Arial" w:cs="Arial"/>
          <w:sz w:val="20"/>
          <w:szCs w:val="20"/>
        </w:rPr>
        <w:t xml:space="preserve"> in magnitude with depth, so C</w:t>
      </w:r>
      <w:r w:rsidRPr="003C4313">
        <w:rPr>
          <w:rFonts w:ascii="Arial" w:hAnsi="Arial" w:cs="Arial"/>
          <w:sz w:val="20"/>
          <w:szCs w:val="20"/>
          <w:vertAlign w:val="subscript"/>
        </w:rPr>
        <w:t>E</w:t>
      </w:r>
      <w:r w:rsidRPr="003C4313">
        <w:rPr>
          <w:rFonts w:ascii="Arial" w:hAnsi="Arial" w:cs="Arial"/>
          <w:sz w:val="20"/>
          <w:szCs w:val="20"/>
        </w:rPr>
        <w:t xml:space="preserve"> </w:t>
      </w:r>
      <w:r w:rsidR="00922F69">
        <w:rPr>
          <w:rFonts w:ascii="Arial" w:hAnsi="Arial" w:cs="Arial"/>
          <w:sz w:val="20"/>
          <w:szCs w:val="20"/>
        </w:rPr>
        <w:t xml:space="preserve">peaks in </w:t>
      </w:r>
      <w:r w:rsidRPr="003C4313">
        <w:rPr>
          <w:rFonts w:ascii="Arial" w:hAnsi="Arial" w:cs="Arial"/>
          <w:sz w:val="20"/>
          <w:szCs w:val="20"/>
        </w:rPr>
        <w:t xml:space="preserve">magnitude at the very surface. </w:t>
      </w:r>
      <w:r w:rsidR="00C37D0D" w:rsidRPr="003C4313">
        <w:rPr>
          <w:rFonts w:ascii="Arial" w:hAnsi="Arial" w:cs="Arial"/>
          <w:sz w:val="20"/>
          <w:szCs w:val="20"/>
        </w:rPr>
        <w:t xml:space="preserve">The net transport across the mixed layer due to Ekman processes will be at ~90° to the direction of the wind, or ~45° to </w:t>
      </w:r>
      <w:r w:rsidR="00E86411">
        <w:rPr>
          <w:rFonts w:ascii="Arial" w:hAnsi="Arial" w:cs="Arial"/>
          <w:sz w:val="20"/>
          <w:szCs w:val="20"/>
        </w:rPr>
        <w:t xml:space="preserve">the </w:t>
      </w:r>
      <w:r w:rsidR="00C37D0D" w:rsidRPr="003C4313">
        <w:rPr>
          <w:rFonts w:ascii="Arial" w:hAnsi="Arial" w:cs="Arial"/>
          <w:sz w:val="20"/>
          <w:szCs w:val="20"/>
        </w:rPr>
        <w:t>direction of the upper-most component of C</w:t>
      </w:r>
      <w:r w:rsidR="00C37D0D" w:rsidRPr="003C4313">
        <w:rPr>
          <w:rFonts w:ascii="Arial" w:hAnsi="Arial" w:cs="Arial"/>
          <w:sz w:val="20"/>
          <w:szCs w:val="20"/>
          <w:vertAlign w:val="subscript"/>
        </w:rPr>
        <w:t>E</w:t>
      </w:r>
      <w:r w:rsidR="00A0787F">
        <w:rPr>
          <w:rFonts w:ascii="Arial" w:hAnsi="Arial" w:cs="Arial"/>
          <w:sz w:val="20"/>
          <w:szCs w:val="20"/>
        </w:rPr>
        <w:t>. T</w:t>
      </w:r>
      <w:r w:rsidR="00C37D0D" w:rsidRPr="003C4313">
        <w:rPr>
          <w:rFonts w:ascii="Arial" w:hAnsi="Arial" w:cs="Arial"/>
          <w:sz w:val="20"/>
          <w:szCs w:val="20"/>
        </w:rPr>
        <w:t xml:space="preserve">he </w:t>
      </w:r>
      <w:r w:rsidR="007215AA">
        <w:rPr>
          <w:rFonts w:ascii="Arial" w:hAnsi="Arial" w:cs="Arial"/>
          <w:sz w:val="20"/>
          <w:szCs w:val="20"/>
        </w:rPr>
        <w:t xml:space="preserve">magnitude of the </w:t>
      </w:r>
      <w:r w:rsidR="00D7191C">
        <w:rPr>
          <w:rFonts w:ascii="Arial" w:hAnsi="Arial" w:cs="Arial"/>
          <w:sz w:val="20"/>
          <w:szCs w:val="20"/>
        </w:rPr>
        <w:t>surface</w:t>
      </w:r>
      <w:r w:rsidR="00D7191C" w:rsidRPr="003C4313">
        <w:rPr>
          <w:rFonts w:ascii="Arial" w:hAnsi="Arial" w:cs="Arial"/>
          <w:sz w:val="20"/>
          <w:szCs w:val="20"/>
        </w:rPr>
        <w:t xml:space="preserve"> </w:t>
      </w:r>
      <w:r w:rsidR="00C37D0D" w:rsidRPr="003C4313">
        <w:rPr>
          <w:rFonts w:ascii="Arial" w:hAnsi="Arial" w:cs="Arial"/>
          <w:sz w:val="20"/>
          <w:szCs w:val="20"/>
        </w:rPr>
        <w:t>component of C</w:t>
      </w:r>
      <w:r w:rsidR="00C37D0D" w:rsidRPr="003C4313">
        <w:rPr>
          <w:rFonts w:ascii="Arial" w:hAnsi="Arial" w:cs="Arial"/>
          <w:sz w:val="20"/>
          <w:szCs w:val="20"/>
          <w:vertAlign w:val="subscript"/>
        </w:rPr>
        <w:t>E</w:t>
      </w:r>
      <w:r w:rsidR="00C37D0D">
        <w:rPr>
          <w:rFonts w:ascii="Arial" w:hAnsi="Arial" w:cs="Arial"/>
          <w:sz w:val="20"/>
          <w:szCs w:val="20"/>
        </w:rPr>
        <w:t xml:space="preserve"> offset by 45° and </w:t>
      </w:r>
      <w:r w:rsidR="00C37D0D" w:rsidRPr="003C4313">
        <w:rPr>
          <w:rFonts w:ascii="Arial" w:hAnsi="Arial" w:cs="Arial"/>
          <w:sz w:val="20"/>
          <w:szCs w:val="20"/>
        </w:rPr>
        <w:t xml:space="preserve">normal to the shelf edge, </w:t>
      </w:r>
      <w:r w:rsidR="00C37D0D" w:rsidRPr="003C4313">
        <w:rPr>
          <w:rFonts w:ascii="Arial" w:hAnsi="Arial" w:cs="Arial"/>
          <w:sz w:val="20"/>
          <w:szCs w:val="20"/>
        </w:rPr>
        <w:sym w:font="Symbol" w:char="F0EA"/>
      </w:r>
      <w:proofErr w:type="gramStart"/>
      <w:r w:rsidR="00C37D0D" w:rsidRPr="003C4313">
        <w:rPr>
          <w:rFonts w:ascii="Arial" w:hAnsi="Arial" w:cs="Arial"/>
          <w:b/>
          <w:sz w:val="20"/>
          <w:szCs w:val="20"/>
        </w:rPr>
        <w:t>n</w:t>
      </w:r>
      <w:r w:rsidR="00C37D0D" w:rsidRPr="003C4313">
        <w:rPr>
          <w:rFonts w:ascii="Arial" w:hAnsi="Arial" w:cs="Arial"/>
          <w:sz w:val="20"/>
          <w:szCs w:val="20"/>
        </w:rPr>
        <w:t>(</w:t>
      </w:r>
      <w:proofErr w:type="gramEnd"/>
      <w:r w:rsidR="00C37D0D" w:rsidRPr="003C4313">
        <w:rPr>
          <w:rFonts w:ascii="Arial" w:hAnsi="Arial" w:cs="Arial"/>
          <w:sz w:val="20"/>
          <w:szCs w:val="20"/>
        </w:rPr>
        <w:t>C</w:t>
      </w:r>
      <w:r w:rsidR="00C37D0D" w:rsidRPr="003C4313">
        <w:rPr>
          <w:rFonts w:ascii="Arial" w:hAnsi="Arial" w:cs="Arial"/>
          <w:sz w:val="20"/>
          <w:szCs w:val="20"/>
          <w:vertAlign w:val="subscript"/>
        </w:rPr>
        <w:t>E</w:t>
      </w:r>
      <w:r w:rsidR="00C37D0D" w:rsidRPr="003C4313">
        <w:rPr>
          <w:rFonts w:ascii="Arial" w:hAnsi="Arial" w:cs="Arial"/>
          <w:sz w:val="20"/>
          <w:szCs w:val="20"/>
        </w:rPr>
        <w:t xml:space="preserve"> + 45°)</w:t>
      </w:r>
      <w:r w:rsidR="00C37D0D" w:rsidRPr="003C4313">
        <w:rPr>
          <w:rFonts w:ascii="Arial" w:hAnsi="Arial" w:cs="Arial"/>
          <w:sz w:val="20"/>
          <w:szCs w:val="20"/>
        </w:rPr>
        <w:sym w:font="Symbol" w:char="F0EA"/>
      </w:r>
      <w:r w:rsidR="00C37D0D" w:rsidRPr="003C4313">
        <w:rPr>
          <w:rFonts w:ascii="Arial" w:hAnsi="Arial" w:cs="Arial"/>
          <w:sz w:val="20"/>
          <w:szCs w:val="20"/>
        </w:rPr>
        <w:t xml:space="preserve">, provides an estimate of </w:t>
      </w:r>
      <w:r w:rsidR="000742F2">
        <w:rPr>
          <w:rFonts w:ascii="Arial" w:hAnsi="Arial" w:cs="Arial"/>
          <w:sz w:val="20"/>
          <w:szCs w:val="20"/>
        </w:rPr>
        <w:t xml:space="preserve">the </w:t>
      </w:r>
      <w:r w:rsidR="00C37D0D" w:rsidRPr="003C4313">
        <w:rPr>
          <w:rFonts w:ascii="Arial" w:hAnsi="Arial" w:cs="Arial"/>
          <w:sz w:val="20"/>
          <w:szCs w:val="20"/>
        </w:rPr>
        <w:t xml:space="preserve">upper range of the current strength </w:t>
      </w:r>
      <w:r w:rsidR="00DF15DA">
        <w:rPr>
          <w:rFonts w:ascii="Arial" w:hAnsi="Arial" w:cs="Arial"/>
          <w:sz w:val="20"/>
          <w:szCs w:val="20"/>
        </w:rPr>
        <w:t>c</w:t>
      </w:r>
      <w:r w:rsidR="00197795">
        <w:rPr>
          <w:rFonts w:ascii="Arial" w:hAnsi="Arial" w:cs="Arial"/>
          <w:sz w:val="20"/>
          <w:szCs w:val="20"/>
        </w:rPr>
        <w:t>rossing the shelf-</w:t>
      </w:r>
      <w:r w:rsidR="00C37D0D">
        <w:rPr>
          <w:rFonts w:ascii="Arial" w:hAnsi="Arial" w:cs="Arial"/>
          <w:sz w:val="20"/>
          <w:szCs w:val="20"/>
        </w:rPr>
        <w:t>edge</w:t>
      </w:r>
      <w:r w:rsidR="00A87710">
        <w:rPr>
          <w:rFonts w:ascii="Arial" w:hAnsi="Arial" w:cs="Arial"/>
          <w:sz w:val="20"/>
          <w:szCs w:val="20"/>
        </w:rPr>
        <w:t xml:space="preserve"> within the mixed layer</w:t>
      </w:r>
      <w:r w:rsidR="00C37D0D" w:rsidRPr="003C4313">
        <w:rPr>
          <w:rFonts w:ascii="Arial" w:hAnsi="Arial" w:cs="Arial"/>
          <w:sz w:val="20"/>
          <w:szCs w:val="20"/>
        </w:rPr>
        <w:t>.</w:t>
      </w:r>
      <w:r w:rsidR="005F38D4">
        <w:rPr>
          <w:rFonts w:ascii="Arial" w:hAnsi="Arial" w:cs="Arial"/>
          <w:sz w:val="20"/>
          <w:szCs w:val="20"/>
        </w:rPr>
        <w:t xml:space="preserve">  </w:t>
      </w:r>
      <w:r w:rsidRPr="003C4313">
        <w:rPr>
          <w:rFonts w:ascii="Arial" w:hAnsi="Arial" w:cs="Arial"/>
          <w:sz w:val="20"/>
          <w:szCs w:val="20"/>
        </w:rPr>
        <w:t>The</w:t>
      </w:r>
      <w:r w:rsidR="008C55CD">
        <w:rPr>
          <w:rFonts w:ascii="Arial" w:hAnsi="Arial" w:cs="Arial"/>
          <w:sz w:val="20"/>
          <w:szCs w:val="20"/>
        </w:rPr>
        <w:t xml:space="preserve"> geostrophic current</w:t>
      </w:r>
      <w:r w:rsidRPr="003C4313">
        <w:rPr>
          <w:rFonts w:ascii="Arial" w:hAnsi="Arial" w:cs="Arial"/>
          <w:sz w:val="20"/>
          <w:szCs w:val="20"/>
        </w:rPr>
        <w:t xml:space="preserve"> </w:t>
      </w:r>
      <w:r w:rsidR="008C55CD">
        <w:rPr>
          <w:rFonts w:ascii="Arial" w:hAnsi="Arial" w:cs="Arial"/>
          <w:sz w:val="20"/>
          <w:szCs w:val="20"/>
        </w:rPr>
        <w:t>(</w:t>
      </w:r>
      <w:r w:rsidRPr="003C4313">
        <w:rPr>
          <w:rFonts w:ascii="Arial" w:hAnsi="Arial" w:cs="Arial"/>
          <w:sz w:val="20"/>
          <w:szCs w:val="20"/>
        </w:rPr>
        <w:t>C</w:t>
      </w:r>
      <w:r w:rsidRPr="003C4313">
        <w:rPr>
          <w:rFonts w:ascii="Arial" w:hAnsi="Arial" w:cs="Arial"/>
          <w:sz w:val="20"/>
          <w:szCs w:val="20"/>
          <w:vertAlign w:val="subscript"/>
        </w:rPr>
        <w:t>G</w:t>
      </w:r>
      <w:r w:rsidR="008C55CD">
        <w:rPr>
          <w:rFonts w:ascii="Arial" w:hAnsi="Arial" w:cs="Arial"/>
          <w:sz w:val="20"/>
          <w:szCs w:val="20"/>
        </w:rPr>
        <w:t xml:space="preserve">) </w:t>
      </w:r>
      <w:r w:rsidRPr="003C4313">
        <w:rPr>
          <w:rFonts w:ascii="Arial" w:hAnsi="Arial" w:cs="Arial"/>
          <w:sz w:val="20"/>
          <w:szCs w:val="20"/>
        </w:rPr>
        <w:t xml:space="preserve">is comprised of </w:t>
      </w:r>
      <w:proofErr w:type="spellStart"/>
      <w:r w:rsidRPr="003C4313">
        <w:rPr>
          <w:rFonts w:ascii="Arial" w:hAnsi="Arial" w:cs="Arial"/>
          <w:sz w:val="20"/>
          <w:szCs w:val="20"/>
        </w:rPr>
        <w:t>barotropic</w:t>
      </w:r>
      <w:proofErr w:type="spellEnd"/>
      <w:r w:rsidRPr="003C4313">
        <w:rPr>
          <w:rFonts w:ascii="Arial" w:hAnsi="Arial" w:cs="Arial"/>
          <w:sz w:val="20"/>
          <w:szCs w:val="20"/>
        </w:rPr>
        <w:t xml:space="preserve"> and </w:t>
      </w:r>
      <w:proofErr w:type="spellStart"/>
      <w:r w:rsidRPr="003C4313">
        <w:rPr>
          <w:rFonts w:ascii="Arial" w:hAnsi="Arial" w:cs="Arial"/>
          <w:sz w:val="20"/>
          <w:szCs w:val="20"/>
        </w:rPr>
        <w:t>baroclinic</w:t>
      </w:r>
      <w:proofErr w:type="spellEnd"/>
      <w:r w:rsidRPr="003C4313">
        <w:rPr>
          <w:rFonts w:ascii="Arial" w:hAnsi="Arial" w:cs="Arial"/>
          <w:sz w:val="20"/>
          <w:szCs w:val="20"/>
        </w:rPr>
        <w:t xml:space="preserve"> components. The former are depth independent </w:t>
      </w:r>
      <w:r w:rsidR="006E2F68">
        <w:rPr>
          <w:rFonts w:ascii="Arial" w:hAnsi="Arial" w:cs="Arial"/>
          <w:sz w:val="20"/>
          <w:szCs w:val="20"/>
        </w:rPr>
        <w:t>and the latter are density dependent</w:t>
      </w:r>
      <w:r w:rsidRPr="003C4313">
        <w:rPr>
          <w:rFonts w:ascii="Arial" w:hAnsi="Arial" w:cs="Arial"/>
          <w:sz w:val="20"/>
          <w:szCs w:val="20"/>
        </w:rPr>
        <w:t xml:space="preserve"> and so can vary with temperature and salinity, and thus depth. However, the density within the mixed layer will be </w:t>
      </w:r>
      <w:r w:rsidR="009C1BC5">
        <w:rPr>
          <w:rFonts w:ascii="Arial" w:hAnsi="Arial" w:cs="Arial"/>
          <w:sz w:val="20"/>
          <w:szCs w:val="20"/>
        </w:rPr>
        <w:t xml:space="preserve">approximately </w:t>
      </w:r>
      <w:r w:rsidRPr="003C4313">
        <w:rPr>
          <w:rFonts w:ascii="Arial" w:hAnsi="Arial" w:cs="Arial"/>
          <w:sz w:val="20"/>
          <w:szCs w:val="20"/>
        </w:rPr>
        <w:t>uniform, so a surface observed C</w:t>
      </w:r>
      <w:r w:rsidRPr="003C4313">
        <w:rPr>
          <w:rFonts w:ascii="Arial" w:hAnsi="Arial" w:cs="Arial"/>
          <w:sz w:val="20"/>
          <w:szCs w:val="20"/>
          <w:vertAlign w:val="subscript"/>
        </w:rPr>
        <w:t>G</w:t>
      </w:r>
      <w:r w:rsidR="00655082">
        <w:rPr>
          <w:rFonts w:ascii="Arial" w:hAnsi="Arial" w:cs="Arial"/>
          <w:sz w:val="20"/>
          <w:szCs w:val="20"/>
        </w:rPr>
        <w:t xml:space="preserve"> should</w:t>
      </w:r>
      <w:r w:rsidRPr="003C4313">
        <w:rPr>
          <w:rFonts w:ascii="Arial" w:hAnsi="Arial" w:cs="Arial"/>
          <w:sz w:val="20"/>
          <w:szCs w:val="20"/>
        </w:rPr>
        <w:t xml:space="preserve"> be </w:t>
      </w:r>
      <w:r w:rsidR="00F3796E">
        <w:rPr>
          <w:rFonts w:ascii="Arial" w:hAnsi="Arial" w:cs="Arial"/>
          <w:sz w:val="20"/>
          <w:szCs w:val="20"/>
        </w:rPr>
        <w:t>valid for all depths within the</w:t>
      </w:r>
      <w:r w:rsidRPr="003C4313">
        <w:rPr>
          <w:rFonts w:ascii="Arial" w:hAnsi="Arial" w:cs="Arial"/>
          <w:sz w:val="20"/>
          <w:szCs w:val="20"/>
        </w:rPr>
        <w:t xml:space="preserve"> mixed layer.</w:t>
      </w:r>
      <w:r w:rsidR="006D6B04">
        <w:rPr>
          <w:rFonts w:ascii="Arial" w:hAnsi="Arial" w:cs="Arial"/>
          <w:sz w:val="20"/>
          <w:szCs w:val="20"/>
        </w:rPr>
        <w:t xml:space="preserve">  </w:t>
      </w:r>
      <w:r w:rsidRPr="003C4313">
        <w:rPr>
          <w:rFonts w:ascii="Arial" w:hAnsi="Arial" w:cs="Arial"/>
          <w:sz w:val="20"/>
          <w:szCs w:val="20"/>
        </w:rPr>
        <w:t>The</w:t>
      </w:r>
      <w:r w:rsidR="00822030">
        <w:rPr>
          <w:rFonts w:ascii="Arial" w:hAnsi="Arial" w:cs="Arial"/>
          <w:sz w:val="20"/>
          <w:szCs w:val="20"/>
        </w:rPr>
        <w:t>refore</w:t>
      </w:r>
      <w:r w:rsidRPr="003C4313">
        <w:rPr>
          <w:rFonts w:ascii="Arial" w:hAnsi="Arial" w:cs="Arial"/>
          <w:sz w:val="20"/>
          <w:szCs w:val="20"/>
        </w:rPr>
        <w:t xml:space="preserve"> </w:t>
      </w:r>
      <w:r w:rsidR="0005639D">
        <w:rPr>
          <w:rFonts w:ascii="Arial" w:hAnsi="Arial" w:cs="Arial"/>
          <w:sz w:val="20"/>
          <w:szCs w:val="20"/>
        </w:rPr>
        <w:t xml:space="preserve">the </w:t>
      </w:r>
      <w:r w:rsidRPr="003C4313">
        <w:rPr>
          <w:rFonts w:ascii="Arial" w:hAnsi="Arial" w:cs="Arial"/>
          <w:sz w:val="20"/>
          <w:szCs w:val="20"/>
        </w:rPr>
        <w:t xml:space="preserve">ratio of </w:t>
      </w:r>
      <w:r w:rsidRPr="003C4313">
        <w:rPr>
          <w:rFonts w:ascii="Arial" w:hAnsi="Arial" w:cs="Arial"/>
          <w:sz w:val="20"/>
          <w:szCs w:val="20"/>
        </w:rPr>
        <w:sym w:font="Symbol" w:char="F0EA"/>
      </w:r>
      <w:proofErr w:type="gramStart"/>
      <w:r w:rsidR="00365299" w:rsidRPr="00365299">
        <w:rPr>
          <w:rFonts w:ascii="Arial" w:hAnsi="Arial" w:cs="Arial"/>
          <w:b/>
          <w:sz w:val="20"/>
          <w:szCs w:val="20"/>
        </w:rPr>
        <w:t>n</w:t>
      </w:r>
      <w:r w:rsidR="0089301A">
        <w:rPr>
          <w:rFonts w:ascii="Arial" w:hAnsi="Arial" w:cs="Arial"/>
          <w:sz w:val="20"/>
          <w:szCs w:val="20"/>
        </w:rPr>
        <w:t>(</w:t>
      </w:r>
      <w:proofErr w:type="gramEnd"/>
      <w:r w:rsidRPr="003C4313">
        <w:rPr>
          <w:rFonts w:ascii="Arial" w:hAnsi="Arial" w:cs="Arial"/>
          <w:sz w:val="20"/>
          <w:szCs w:val="20"/>
        </w:rPr>
        <w:t>C</w:t>
      </w:r>
      <w:r w:rsidRPr="003C4313">
        <w:rPr>
          <w:rFonts w:ascii="Arial" w:hAnsi="Arial" w:cs="Arial"/>
          <w:sz w:val="20"/>
          <w:szCs w:val="20"/>
          <w:vertAlign w:val="subscript"/>
        </w:rPr>
        <w:t>E</w:t>
      </w:r>
      <w:r w:rsidR="0089301A">
        <w:rPr>
          <w:rFonts w:ascii="Arial" w:hAnsi="Arial" w:cs="Arial"/>
          <w:sz w:val="20"/>
          <w:szCs w:val="20"/>
        </w:rPr>
        <w:t xml:space="preserve"> + 45</w:t>
      </w:r>
      <w:r w:rsidR="0089301A" w:rsidRPr="003C4313">
        <w:rPr>
          <w:rFonts w:ascii="Arial" w:hAnsi="Arial" w:cs="Arial"/>
          <w:sz w:val="20"/>
          <w:szCs w:val="20"/>
        </w:rPr>
        <w:t>°)</w:t>
      </w:r>
      <w:r w:rsidR="0089301A" w:rsidRPr="003C4313">
        <w:rPr>
          <w:rFonts w:ascii="Arial" w:hAnsi="Arial" w:cs="Arial"/>
          <w:sz w:val="20"/>
          <w:szCs w:val="20"/>
        </w:rPr>
        <w:sym w:font="Symbol" w:char="F0EA"/>
      </w:r>
      <w:r w:rsidRPr="003C4313">
        <w:rPr>
          <w:rFonts w:ascii="Arial" w:hAnsi="Arial" w:cs="Arial"/>
          <w:sz w:val="20"/>
          <w:szCs w:val="20"/>
        </w:rPr>
        <w:t xml:space="preserve">, </w:t>
      </w:r>
      <w:r w:rsidR="00616B88">
        <w:rPr>
          <w:rFonts w:ascii="Arial" w:hAnsi="Arial" w:cs="Arial"/>
          <w:sz w:val="20"/>
          <w:szCs w:val="20"/>
        </w:rPr>
        <w:t xml:space="preserve">to </w:t>
      </w:r>
      <w:r w:rsidRPr="003C4313">
        <w:rPr>
          <w:rFonts w:ascii="Arial" w:hAnsi="Arial" w:cs="Arial"/>
          <w:sz w:val="20"/>
          <w:szCs w:val="20"/>
        </w:rPr>
        <w:sym w:font="Symbol" w:char="F0EA"/>
      </w:r>
      <w:r w:rsidRPr="003C4313">
        <w:rPr>
          <w:rFonts w:ascii="Arial" w:hAnsi="Arial" w:cs="Arial"/>
          <w:b/>
          <w:sz w:val="20"/>
          <w:szCs w:val="20"/>
        </w:rPr>
        <w:t>n</w:t>
      </w:r>
      <w:r w:rsidRPr="003C4313">
        <w:rPr>
          <w:rFonts w:ascii="Arial" w:hAnsi="Arial" w:cs="Arial"/>
          <w:sz w:val="20"/>
          <w:szCs w:val="20"/>
        </w:rPr>
        <w:t>(C</w:t>
      </w:r>
      <w:r w:rsidRPr="003C4313">
        <w:rPr>
          <w:rFonts w:ascii="Arial" w:hAnsi="Arial" w:cs="Arial"/>
          <w:sz w:val="20"/>
          <w:szCs w:val="20"/>
          <w:vertAlign w:val="subscript"/>
        </w:rPr>
        <w:t>G</w:t>
      </w:r>
      <w:r w:rsidRPr="003C4313">
        <w:rPr>
          <w:rFonts w:ascii="Arial" w:hAnsi="Arial" w:cs="Arial"/>
          <w:sz w:val="20"/>
          <w:szCs w:val="20"/>
        </w:rPr>
        <w:t>)</w:t>
      </w:r>
      <w:r w:rsidRPr="003C4313">
        <w:rPr>
          <w:rFonts w:ascii="Arial" w:hAnsi="Arial" w:cs="Arial"/>
          <w:sz w:val="20"/>
          <w:szCs w:val="20"/>
        </w:rPr>
        <w:sym w:font="Symbol" w:char="F0EA"/>
      </w:r>
      <w:r w:rsidR="00C00E2B">
        <w:rPr>
          <w:rFonts w:ascii="Arial" w:hAnsi="Arial" w:cs="Arial"/>
          <w:sz w:val="20"/>
          <w:szCs w:val="20"/>
        </w:rPr>
        <w:t xml:space="preserve"> is used </w:t>
      </w:r>
      <w:r w:rsidR="008F0921">
        <w:rPr>
          <w:rFonts w:ascii="Arial" w:hAnsi="Arial" w:cs="Arial"/>
          <w:sz w:val="20"/>
          <w:szCs w:val="20"/>
        </w:rPr>
        <w:t xml:space="preserve">here </w:t>
      </w:r>
      <w:r w:rsidR="00C00E2B">
        <w:rPr>
          <w:rFonts w:ascii="Arial" w:hAnsi="Arial" w:cs="Arial"/>
          <w:sz w:val="20"/>
          <w:szCs w:val="20"/>
        </w:rPr>
        <w:t>to indicate</w:t>
      </w:r>
      <w:r w:rsidR="008B40F7">
        <w:rPr>
          <w:rFonts w:ascii="Arial" w:hAnsi="Arial" w:cs="Arial"/>
          <w:sz w:val="20"/>
          <w:szCs w:val="20"/>
        </w:rPr>
        <w:t xml:space="preserve"> the geographic locations and temporal periods</w:t>
      </w:r>
      <w:r w:rsidRPr="003C4313">
        <w:rPr>
          <w:rFonts w:ascii="Arial" w:hAnsi="Arial" w:cs="Arial"/>
          <w:sz w:val="20"/>
          <w:szCs w:val="20"/>
        </w:rPr>
        <w:t xml:space="preserve"> </w:t>
      </w:r>
      <w:r w:rsidR="00373A23">
        <w:rPr>
          <w:rFonts w:ascii="Arial" w:hAnsi="Arial" w:cs="Arial"/>
          <w:sz w:val="20"/>
          <w:szCs w:val="20"/>
        </w:rPr>
        <w:t xml:space="preserve">where </w:t>
      </w:r>
      <w:r w:rsidR="001D6283">
        <w:rPr>
          <w:rFonts w:ascii="Arial" w:hAnsi="Arial" w:cs="Arial"/>
          <w:sz w:val="20"/>
          <w:szCs w:val="20"/>
        </w:rPr>
        <w:t xml:space="preserve">the </w:t>
      </w:r>
      <w:r w:rsidR="00881930">
        <w:rPr>
          <w:rFonts w:ascii="Arial" w:hAnsi="Arial" w:cs="Arial"/>
          <w:sz w:val="20"/>
          <w:szCs w:val="20"/>
        </w:rPr>
        <w:t>geostrophic</w:t>
      </w:r>
      <w:r w:rsidR="00194949">
        <w:rPr>
          <w:rFonts w:ascii="Arial" w:hAnsi="Arial" w:cs="Arial"/>
          <w:sz w:val="20"/>
          <w:szCs w:val="20"/>
        </w:rPr>
        <w:t xml:space="preserve"> or Ekman</w:t>
      </w:r>
      <w:r w:rsidR="001D6283">
        <w:rPr>
          <w:rFonts w:ascii="Arial" w:hAnsi="Arial" w:cs="Arial"/>
          <w:sz w:val="20"/>
          <w:szCs w:val="20"/>
        </w:rPr>
        <w:t xml:space="preserve"> current components</w:t>
      </w:r>
      <w:r w:rsidR="00881930">
        <w:rPr>
          <w:rFonts w:ascii="Arial" w:hAnsi="Arial" w:cs="Arial"/>
          <w:sz w:val="20"/>
          <w:szCs w:val="20"/>
        </w:rPr>
        <w:t xml:space="preserve"> dominate</w:t>
      </w:r>
      <w:r w:rsidRPr="003C4313">
        <w:rPr>
          <w:rFonts w:ascii="Arial" w:hAnsi="Arial" w:cs="Arial"/>
          <w:sz w:val="20"/>
          <w:szCs w:val="20"/>
        </w:rPr>
        <w:t xml:space="preserve"> the cross-shelf t</w:t>
      </w:r>
      <w:r w:rsidR="00153250">
        <w:rPr>
          <w:rFonts w:ascii="Arial" w:hAnsi="Arial" w:cs="Arial"/>
          <w:sz w:val="20"/>
          <w:szCs w:val="20"/>
        </w:rPr>
        <w:t>ransport within the mixed layer.</w:t>
      </w:r>
      <w:r w:rsidR="00D63253">
        <w:rPr>
          <w:rFonts w:ascii="Arial" w:hAnsi="Arial" w:cs="Arial"/>
          <w:sz w:val="20"/>
          <w:szCs w:val="20"/>
        </w:rPr>
        <w:t xml:space="preserve">  </w:t>
      </w:r>
      <w:r w:rsidR="004B6876">
        <w:rPr>
          <w:rFonts w:ascii="Arial" w:hAnsi="Arial"/>
          <w:sz w:val="20"/>
          <w:szCs w:val="20"/>
        </w:rPr>
        <w:t xml:space="preserve">Monthly mean geostrophic </w:t>
      </w:r>
      <w:r w:rsidR="000B1E2B">
        <w:rPr>
          <w:rFonts w:ascii="Arial" w:hAnsi="Arial"/>
          <w:sz w:val="20"/>
          <w:szCs w:val="20"/>
        </w:rPr>
        <w:t xml:space="preserve">and Ekman </w:t>
      </w:r>
      <w:r w:rsidR="004503F9">
        <w:rPr>
          <w:rFonts w:ascii="Arial" w:hAnsi="Arial"/>
          <w:sz w:val="20"/>
          <w:szCs w:val="20"/>
        </w:rPr>
        <w:t>c</w:t>
      </w:r>
      <w:r w:rsidR="00E61310">
        <w:rPr>
          <w:rFonts w:ascii="Arial" w:hAnsi="Arial"/>
          <w:sz w:val="20"/>
          <w:szCs w:val="20"/>
        </w:rPr>
        <w:t xml:space="preserve">urrent data </w:t>
      </w:r>
      <w:r w:rsidR="00575DAE">
        <w:rPr>
          <w:rFonts w:ascii="Arial" w:hAnsi="Arial"/>
          <w:sz w:val="20"/>
          <w:szCs w:val="20"/>
        </w:rPr>
        <w:t>(1993-2016</w:t>
      </w:r>
      <w:r w:rsidR="006F3C35">
        <w:rPr>
          <w:rFonts w:ascii="Arial" w:hAnsi="Arial"/>
          <w:sz w:val="20"/>
          <w:szCs w:val="20"/>
        </w:rPr>
        <w:t xml:space="preserve">) </w:t>
      </w:r>
      <w:r w:rsidR="00E61310">
        <w:rPr>
          <w:rFonts w:ascii="Arial" w:hAnsi="Arial"/>
          <w:sz w:val="20"/>
          <w:szCs w:val="20"/>
        </w:rPr>
        <w:t xml:space="preserve">were </w:t>
      </w:r>
      <w:r w:rsidR="005047C0">
        <w:rPr>
          <w:rFonts w:ascii="Arial" w:hAnsi="Arial"/>
          <w:sz w:val="20"/>
          <w:szCs w:val="20"/>
        </w:rPr>
        <w:t xml:space="preserve">derived from </w:t>
      </w:r>
      <w:r w:rsidR="00EA42B1">
        <w:rPr>
          <w:rFonts w:ascii="Arial" w:hAnsi="Arial"/>
          <w:sz w:val="20"/>
          <w:szCs w:val="20"/>
        </w:rPr>
        <w:t>t</w:t>
      </w:r>
      <w:r w:rsidR="00A96839" w:rsidRPr="00A96839">
        <w:rPr>
          <w:rFonts w:ascii="Arial" w:hAnsi="Arial"/>
          <w:sz w:val="20"/>
          <w:szCs w:val="20"/>
        </w:rPr>
        <w:t xml:space="preserve">he </w:t>
      </w:r>
      <w:proofErr w:type="spellStart"/>
      <w:r w:rsidR="00A96839" w:rsidRPr="00A96839">
        <w:rPr>
          <w:rFonts w:ascii="Arial" w:hAnsi="Arial"/>
          <w:sz w:val="20"/>
          <w:szCs w:val="20"/>
        </w:rPr>
        <w:t>GlobCurrent</w:t>
      </w:r>
      <w:proofErr w:type="spellEnd"/>
      <w:r w:rsidR="00A96839" w:rsidRPr="00A96839">
        <w:rPr>
          <w:rFonts w:ascii="Arial" w:hAnsi="Arial"/>
          <w:sz w:val="20"/>
          <w:szCs w:val="20"/>
        </w:rPr>
        <w:t xml:space="preserve"> </w:t>
      </w:r>
      <w:r w:rsidR="007F708A">
        <w:rPr>
          <w:rFonts w:ascii="Arial" w:hAnsi="Arial"/>
          <w:sz w:val="20"/>
          <w:szCs w:val="20"/>
        </w:rPr>
        <w:t>re-analysis product</w:t>
      </w:r>
      <w:r w:rsidR="007F708A" w:rsidRPr="00A96839">
        <w:rPr>
          <w:rFonts w:ascii="Arial" w:hAnsi="Arial"/>
          <w:sz w:val="20"/>
          <w:szCs w:val="20"/>
        </w:rPr>
        <w:t xml:space="preserve"> </w:t>
      </w:r>
      <w:r w:rsidR="00A96839" w:rsidRPr="00A96839">
        <w:rPr>
          <w:rFonts w:ascii="Arial" w:hAnsi="Arial"/>
          <w:sz w:val="20"/>
          <w:szCs w:val="20"/>
        </w:rPr>
        <w:t>(</w:t>
      </w:r>
      <w:proofErr w:type="spellStart"/>
      <w:r w:rsidR="00ED03D0">
        <w:rPr>
          <w:rFonts w:ascii="Arial" w:hAnsi="Arial"/>
          <w:sz w:val="20"/>
          <w:szCs w:val="20"/>
        </w:rPr>
        <w:t>Chapron</w:t>
      </w:r>
      <w:proofErr w:type="spellEnd"/>
      <w:r w:rsidR="00ED03D0">
        <w:rPr>
          <w:rFonts w:ascii="Arial" w:hAnsi="Arial"/>
          <w:sz w:val="20"/>
          <w:szCs w:val="20"/>
        </w:rPr>
        <w:t xml:space="preserve">, 2015; </w:t>
      </w:r>
      <w:r w:rsidR="006B15D5">
        <w:rPr>
          <w:rFonts w:ascii="Arial" w:hAnsi="Arial"/>
          <w:sz w:val="20"/>
          <w:szCs w:val="20"/>
        </w:rPr>
        <w:t xml:space="preserve">Rio et al., 2014; </w:t>
      </w:r>
      <w:r w:rsidR="00091A77">
        <w:rPr>
          <w:rFonts w:ascii="Arial" w:hAnsi="Arial"/>
          <w:sz w:val="20"/>
          <w:szCs w:val="20"/>
        </w:rPr>
        <w:t>v3</w:t>
      </w:r>
      <w:r w:rsidR="002D1692">
        <w:rPr>
          <w:rFonts w:ascii="Arial" w:hAnsi="Arial"/>
          <w:sz w:val="20"/>
          <w:szCs w:val="20"/>
        </w:rPr>
        <w:t xml:space="preserve">, global, </w:t>
      </w:r>
      <w:r w:rsidR="002D1692" w:rsidRPr="00A96839">
        <w:rPr>
          <w:rFonts w:ascii="Arial" w:hAnsi="Arial"/>
          <w:sz w:val="20"/>
          <w:szCs w:val="20"/>
        </w:rPr>
        <w:t>0.25</w:t>
      </w:r>
      <w:r w:rsidR="002D1692" w:rsidRPr="00A96839">
        <w:rPr>
          <w:rFonts w:ascii="Arial" w:hAnsi="Arial" w:cs="Arial"/>
          <w:sz w:val="20"/>
          <w:szCs w:val="20"/>
        </w:rPr>
        <w:t>°</w:t>
      </w:r>
      <w:r w:rsidR="002D1692">
        <w:rPr>
          <w:rFonts w:ascii="Arial" w:hAnsi="Arial" w:cs="Arial"/>
          <w:sz w:val="20"/>
          <w:szCs w:val="20"/>
        </w:rPr>
        <w:t xml:space="preserve"> </w:t>
      </w:r>
      <w:r w:rsidR="002D1692">
        <w:rPr>
          <w:rFonts w:ascii="Arial" w:hAnsi="Arial" w:cs="Arial"/>
          <w:sz w:val="20"/>
          <w:szCs w:val="20"/>
        </w:rPr>
        <w:sym w:font="Symbol" w:char="F0B4"/>
      </w:r>
      <w:r w:rsidR="002D1692">
        <w:rPr>
          <w:rFonts w:ascii="Arial" w:hAnsi="Arial" w:cs="Arial"/>
          <w:sz w:val="20"/>
          <w:szCs w:val="20"/>
        </w:rPr>
        <w:t xml:space="preserve"> </w:t>
      </w:r>
      <w:r w:rsidR="002D1692" w:rsidRPr="00A96839">
        <w:rPr>
          <w:rFonts w:ascii="Arial" w:hAnsi="Arial"/>
          <w:sz w:val="20"/>
          <w:szCs w:val="20"/>
        </w:rPr>
        <w:t>0.25</w:t>
      </w:r>
      <w:r w:rsidR="002D1692" w:rsidRPr="00A96839">
        <w:rPr>
          <w:rFonts w:ascii="Arial" w:hAnsi="Arial" w:cs="Arial"/>
          <w:sz w:val="20"/>
          <w:szCs w:val="20"/>
        </w:rPr>
        <w:t>°</w:t>
      </w:r>
      <w:r w:rsidR="002D1692">
        <w:rPr>
          <w:rFonts w:ascii="Arial" w:hAnsi="Arial" w:cs="Arial"/>
          <w:sz w:val="20"/>
          <w:szCs w:val="20"/>
        </w:rPr>
        <w:t>, 3 hourly</w:t>
      </w:r>
      <w:r w:rsidR="00C464D3">
        <w:rPr>
          <w:rFonts w:ascii="Arial" w:hAnsi="Arial"/>
          <w:sz w:val="20"/>
          <w:szCs w:val="20"/>
        </w:rPr>
        <w:t>).</w:t>
      </w:r>
      <w:r w:rsidR="00A866FB">
        <w:rPr>
          <w:sz w:val="20"/>
          <w:szCs w:val="20"/>
        </w:rPr>
        <w:t xml:space="preserve"> </w:t>
      </w:r>
      <w:r w:rsidR="00A20C78">
        <w:rPr>
          <w:rFonts w:ascii="Arial" w:hAnsi="Arial" w:cs="Arial"/>
          <w:sz w:val="20"/>
          <w:szCs w:val="20"/>
        </w:rPr>
        <w:t>T</w:t>
      </w:r>
      <w:r w:rsidR="00195398">
        <w:rPr>
          <w:rFonts w:ascii="Arial" w:hAnsi="Arial" w:cs="Arial"/>
          <w:sz w:val="20"/>
          <w:szCs w:val="20"/>
        </w:rPr>
        <w:t xml:space="preserve">he method in section 2.1 </w:t>
      </w:r>
      <w:r w:rsidR="00A20C78">
        <w:rPr>
          <w:rFonts w:ascii="Arial" w:hAnsi="Arial" w:cs="Arial"/>
          <w:sz w:val="20"/>
          <w:szCs w:val="20"/>
        </w:rPr>
        <w:t xml:space="preserve">was used to identify the </w:t>
      </w:r>
      <w:r w:rsidR="00195398">
        <w:rPr>
          <w:rFonts w:ascii="Arial" w:hAnsi="Arial" w:cs="Arial"/>
          <w:sz w:val="20"/>
          <w:szCs w:val="20"/>
        </w:rPr>
        <w:t>s</w:t>
      </w:r>
      <w:r w:rsidR="00F122B7">
        <w:rPr>
          <w:rFonts w:ascii="Arial" w:hAnsi="Arial" w:cs="Arial"/>
          <w:sz w:val="20"/>
          <w:szCs w:val="20"/>
        </w:rPr>
        <w:t>urface currents</w:t>
      </w:r>
      <w:r w:rsidR="00A20C78">
        <w:rPr>
          <w:rFonts w:ascii="Arial" w:hAnsi="Arial" w:cs="Arial"/>
          <w:sz w:val="20"/>
          <w:szCs w:val="20"/>
        </w:rPr>
        <w:t xml:space="preserve"> components</w:t>
      </w:r>
      <w:r w:rsidR="00F122B7">
        <w:rPr>
          <w:rFonts w:ascii="Arial" w:hAnsi="Arial" w:cs="Arial"/>
          <w:sz w:val="20"/>
          <w:szCs w:val="20"/>
        </w:rPr>
        <w:t xml:space="preserve"> </w:t>
      </w:r>
      <w:r w:rsidR="00DE0870">
        <w:rPr>
          <w:rFonts w:ascii="Arial" w:hAnsi="Arial" w:cs="Arial"/>
          <w:sz w:val="20"/>
          <w:szCs w:val="20"/>
        </w:rPr>
        <w:t xml:space="preserve">and determine </w:t>
      </w:r>
      <w:proofErr w:type="gramStart"/>
      <w:r w:rsidR="00DE0870" w:rsidRPr="00365299">
        <w:rPr>
          <w:rFonts w:ascii="Arial" w:hAnsi="Arial" w:cs="Arial"/>
          <w:b/>
          <w:sz w:val="20"/>
          <w:szCs w:val="20"/>
        </w:rPr>
        <w:t>n</w:t>
      </w:r>
      <w:r w:rsidR="00DE0870">
        <w:rPr>
          <w:rFonts w:ascii="Arial" w:hAnsi="Arial" w:cs="Arial"/>
          <w:sz w:val="20"/>
          <w:szCs w:val="20"/>
        </w:rPr>
        <w:t>(</w:t>
      </w:r>
      <w:proofErr w:type="gramEnd"/>
      <w:r w:rsidR="00DE0870" w:rsidRPr="003C4313">
        <w:rPr>
          <w:rFonts w:ascii="Arial" w:hAnsi="Arial" w:cs="Arial"/>
          <w:sz w:val="20"/>
          <w:szCs w:val="20"/>
        </w:rPr>
        <w:t>C</w:t>
      </w:r>
      <w:r w:rsidR="00DE0870" w:rsidRPr="003C4313">
        <w:rPr>
          <w:rFonts w:ascii="Arial" w:hAnsi="Arial" w:cs="Arial"/>
          <w:sz w:val="20"/>
          <w:szCs w:val="20"/>
          <w:vertAlign w:val="subscript"/>
        </w:rPr>
        <w:t>E</w:t>
      </w:r>
      <w:r w:rsidR="00DE0870">
        <w:rPr>
          <w:rFonts w:ascii="Arial" w:hAnsi="Arial" w:cs="Arial"/>
          <w:sz w:val="20"/>
          <w:szCs w:val="20"/>
        </w:rPr>
        <w:t xml:space="preserve"> + 45</w:t>
      </w:r>
      <w:r w:rsidR="00DE0870" w:rsidRPr="003C4313">
        <w:rPr>
          <w:rFonts w:ascii="Arial" w:hAnsi="Arial" w:cs="Arial"/>
          <w:sz w:val="20"/>
          <w:szCs w:val="20"/>
        </w:rPr>
        <w:t>°)</w:t>
      </w:r>
      <w:r w:rsidR="00DE0870">
        <w:rPr>
          <w:rFonts w:ascii="Arial" w:hAnsi="Arial" w:cs="Arial"/>
          <w:sz w:val="20"/>
          <w:szCs w:val="20"/>
        </w:rPr>
        <w:t xml:space="preserve"> and </w:t>
      </w:r>
      <w:r w:rsidR="00A96839" w:rsidRPr="00A96839">
        <w:rPr>
          <w:rFonts w:ascii="Arial" w:hAnsi="Arial" w:cs="Arial"/>
          <w:sz w:val="20"/>
          <w:szCs w:val="20"/>
        </w:rPr>
        <w:t>n(C</w:t>
      </w:r>
      <w:r w:rsidR="00A96839" w:rsidRPr="00A96839">
        <w:rPr>
          <w:rFonts w:ascii="Arial" w:hAnsi="Arial" w:cs="Arial"/>
          <w:sz w:val="20"/>
          <w:szCs w:val="20"/>
          <w:vertAlign w:val="subscript"/>
        </w:rPr>
        <w:t>G</w:t>
      </w:r>
      <w:r w:rsidR="00813CEE">
        <w:rPr>
          <w:rFonts w:ascii="Arial" w:hAnsi="Arial" w:cs="Arial"/>
          <w:sz w:val="20"/>
          <w:szCs w:val="20"/>
        </w:rPr>
        <w:t>),</w:t>
      </w:r>
      <w:r w:rsidR="00A20C78">
        <w:rPr>
          <w:rFonts w:ascii="Arial" w:hAnsi="Arial" w:cs="Arial"/>
          <w:sz w:val="20"/>
          <w:szCs w:val="20"/>
        </w:rPr>
        <w:t xml:space="preserve"> according to</w:t>
      </w:r>
      <w:r w:rsidR="00A96839" w:rsidRPr="00A96839">
        <w:rPr>
          <w:rFonts w:ascii="Arial" w:hAnsi="Arial" w:cs="Arial"/>
          <w:sz w:val="20"/>
          <w:szCs w:val="20"/>
        </w:rPr>
        <w:t>:</w:t>
      </w:r>
    </w:p>
    <w:p w14:paraId="05040960" w14:textId="003F09F0" w:rsidR="00A96839" w:rsidRPr="00A96839" w:rsidRDefault="00D95360" w:rsidP="00A96839">
      <w:pPr>
        <w:spacing w:line="480" w:lineRule="auto"/>
        <w:jc w:val="right"/>
        <w:rPr>
          <w:rFonts w:ascii="Arial" w:hAnsi="Arial" w:cs="Arial"/>
          <w:sz w:val="20"/>
          <w:szCs w:val="20"/>
        </w:rPr>
      </w:pPr>
      <w:r>
        <w:rPr>
          <w:rFonts w:ascii="Arial" w:hAnsi="Arial" w:cs="Arial"/>
          <w:b/>
          <w:sz w:val="20"/>
          <w:szCs w:val="20"/>
        </w:rPr>
        <w:t xml:space="preserve">   </w:t>
      </w:r>
      <w:proofErr w:type="gramStart"/>
      <w:r w:rsidR="0025560B" w:rsidRPr="00365299">
        <w:rPr>
          <w:rFonts w:ascii="Arial" w:hAnsi="Arial" w:cs="Arial"/>
          <w:b/>
          <w:sz w:val="20"/>
          <w:szCs w:val="20"/>
        </w:rPr>
        <w:t>n</w:t>
      </w:r>
      <w:proofErr w:type="gramEnd"/>
      <w:r w:rsidR="0025560B">
        <w:rPr>
          <w:rFonts w:ascii="Arial" w:hAnsi="Arial" w:cs="Arial"/>
          <w:sz w:val="20"/>
          <w:szCs w:val="20"/>
        </w:rPr>
        <w:t>(</w:t>
      </w:r>
      <w:r w:rsidR="0025560B" w:rsidRPr="003C4313">
        <w:rPr>
          <w:rFonts w:ascii="Arial" w:hAnsi="Arial" w:cs="Arial"/>
          <w:sz w:val="20"/>
          <w:szCs w:val="20"/>
        </w:rPr>
        <w:t>C</w:t>
      </w:r>
      <w:r w:rsidR="0025560B" w:rsidRPr="003C4313">
        <w:rPr>
          <w:rFonts w:ascii="Arial" w:hAnsi="Arial" w:cs="Arial"/>
          <w:sz w:val="20"/>
          <w:szCs w:val="20"/>
          <w:vertAlign w:val="subscript"/>
        </w:rPr>
        <w:t>E</w:t>
      </w:r>
      <w:r w:rsidR="0025560B">
        <w:rPr>
          <w:rFonts w:ascii="Arial" w:hAnsi="Arial" w:cs="Arial"/>
          <w:sz w:val="20"/>
          <w:szCs w:val="20"/>
        </w:rPr>
        <w:t xml:space="preserve"> + 45</w:t>
      </w:r>
      <w:r w:rsidR="0025560B" w:rsidRPr="003C4313">
        <w:rPr>
          <w:rFonts w:ascii="Arial" w:hAnsi="Arial" w:cs="Arial"/>
          <w:sz w:val="20"/>
          <w:szCs w:val="20"/>
        </w:rPr>
        <w:t>°)</w:t>
      </w:r>
      <w:r w:rsidR="0025560B" w:rsidRPr="00A96839">
        <w:rPr>
          <w:rFonts w:ascii="Arial" w:hAnsi="Arial" w:cs="Arial"/>
          <w:sz w:val="20"/>
          <w:szCs w:val="20"/>
        </w:rPr>
        <w:t xml:space="preserve"> </w:t>
      </w:r>
      <w:r w:rsidR="0025560B">
        <w:rPr>
          <w:rFonts w:ascii="Arial" w:hAnsi="Arial" w:cs="Arial"/>
          <w:sz w:val="20"/>
          <w:szCs w:val="20"/>
        </w:rPr>
        <w:t xml:space="preserve"> = </w:t>
      </w:r>
      <w:r w:rsidR="0025560B" w:rsidRPr="005F7D47">
        <w:rPr>
          <w:rFonts w:ascii="Arial" w:hAnsi="Arial" w:cs="Arial"/>
          <w:b/>
          <w:sz w:val="20"/>
          <w:szCs w:val="20"/>
        </w:rPr>
        <w:t>D</w:t>
      </w:r>
      <w:r w:rsidR="00100099">
        <w:rPr>
          <w:rFonts w:ascii="Arial" w:hAnsi="Arial" w:cs="Arial"/>
          <w:sz w:val="20"/>
          <w:szCs w:val="20"/>
        </w:rPr>
        <w:t xml:space="preserve"> </w:t>
      </w:r>
      <w:r w:rsidR="00100099">
        <w:rPr>
          <w:rFonts w:ascii="Arial" w:hAnsi="Arial" w:cs="Arial"/>
          <w:sz w:val="20"/>
          <w:szCs w:val="20"/>
        </w:rPr>
        <w:sym w:font="Symbol" w:char="F0D7"/>
      </w:r>
      <w:r w:rsidR="00100099">
        <w:rPr>
          <w:rFonts w:ascii="Arial" w:hAnsi="Arial" w:cs="Arial"/>
          <w:sz w:val="20"/>
          <w:szCs w:val="20"/>
        </w:rPr>
        <w:t xml:space="preserve"> </w:t>
      </w:r>
      <w:r w:rsidR="0025560B" w:rsidRPr="005F7D47">
        <w:rPr>
          <w:rFonts w:ascii="Arial" w:hAnsi="Arial" w:cs="Arial"/>
          <w:b/>
          <w:sz w:val="20"/>
          <w:szCs w:val="20"/>
        </w:rPr>
        <w:t>E</w:t>
      </w:r>
      <w:r w:rsidR="0025560B" w:rsidRPr="00AF7008">
        <w:rPr>
          <w:rFonts w:ascii="Arial" w:hAnsi="Arial" w:cs="Arial"/>
          <w:sz w:val="20"/>
          <w:szCs w:val="20"/>
          <w:vertAlign w:val="subscript"/>
        </w:rPr>
        <w:t>+45</w:t>
      </w:r>
      <w:r w:rsidR="00AF7008" w:rsidRPr="00AF7008">
        <w:rPr>
          <w:rFonts w:ascii="Arial" w:hAnsi="Arial" w:cs="Arial"/>
          <w:sz w:val="20"/>
          <w:szCs w:val="20"/>
          <w:vertAlign w:val="superscript"/>
        </w:rPr>
        <w:sym w:font="Symbol" w:char="F0B0"/>
      </w:r>
      <w:r w:rsidR="00AF7008">
        <w:rPr>
          <w:rFonts w:ascii="Arial" w:hAnsi="Arial" w:cs="Arial"/>
          <w:sz w:val="20"/>
          <w:szCs w:val="20"/>
        </w:rPr>
        <w:tab/>
      </w:r>
      <w:r>
        <w:rPr>
          <w:rFonts w:ascii="Arial" w:hAnsi="Arial" w:cs="Arial"/>
          <w:sz w:val="20"/>
          <w:szCs w:val="20"/>
        </w:rPr>
        <w:tab/>
      </w:r>
      <w:r w:rsidR="00AF7008">
        <w:rPr>
          <w:rFonts w:ascii="Arial" w:hAnsi="Arial" w:cs="Arial"/>
          <w:sz w:val="20"/>
          <w:szCs w:val="20"/>
        </w:rPr>
        <w:tab/>
      </w:r>
      <w:r w:rsidR="00AF7008">
        <w:rPr>
          <w:rFonts w:ascii="Arial" w:hAnsi="Arial" w:cs="Arial"/>
          <w:sz w:val="20"/>
          <w:szCs w:val="20"/>
        </w:rPr>
        <w:tab/>
      </w:r>
      <w:r w:rsidR="00AF7008">
        <w:rPr>
          <w:rFonts w:ascii="Arial" w:hAnsi="Arial" w:cs="Arial"/>
          <w:sz w:val="20"/>
          <w:szCs w:val="20"/>
        </w:rPr>
        <w:tab/>
      </w:r>
      <w:r w:rsidR="00AF7008">
        <w:rPr>
          <w:rFonts w:ascii="Arial" w:hAnsi="Arial" w:cs="Arial"/>
          <w:sz w:val="20"/>
          <w:szCs w:val="20"/>
        </w:rPr>
        <w:tab/>
      </w:r>
      <w:r w:rsidR="00AF7008">
        <w:rPr>
          <w:rFonts w:ascii="Arial" w:hAnsi="Arial" w:cs="Arial"/>
          <w:sz w:val="20"/>
          <w:szCs w:val="20"/>
        </w:rPr>
        <w:tab/>
      </w:r>
      <w:r w:rsidR="00A96839" w:rsidRPr="00A96839">
        <w:rPr>
          <w:rFonts w:ascii="Arial" w:hAnsi="Arial" w:cs="Arial"/>
          <w:sz w:val="20"/>
          <w:szCs w:val="20"/>
        </w:rPr>
        <w:t>(1)</w:t>
      </w:r>
    </w:p>
    <w:p w14:paraId="208CE90C" w14:textId="5DC6521C" w:rsidR="00A96839" w:rsidRPr="00A96839" w:rsidRDefault="00D95360" w:rsidP="00133870">
      <w:pPr>
        <w:spacing w:line="480" w:lineRule="auto"/>
        <w:ind w:left="2880" w:firstLine="720"/>
        <w:jc w:val="center"/>
        <w:rPr>
          <w:rFonts w:ascii="Arial" w:hAnsi="Arial" w:cs="Arial"/>
          <w:sz w:val="20"/>
          <w:szCs w:val="20"/>
        </w:rPr>
      </w:pPr>
      <w:proofErr w:type="gramStart"/>
      <w:r w:rsidRPr="00A96839">
        <w:rPr>
          <w:rFonts w:ascii="Arial" w:hAnsi="Arial" w:cs="Arial"/>
          <w:sz w:val="20"/>
          <w:szCs w:val="20"/>
        </w:rPr>
        <w:t>n</w:t>
      </w:r>
      <w:proofErr w:type="gramEnd"/>
      <w:r w:rsidRPr="00A96839">
        <w:rPr>
          <w:rFonts w:ascii="Arial" w:hAnsi="Arial" w:cs="Arial"/>
          <w:sz w:val="20"/>
          <w:szCs w:val="20"/>
        </w:rPr>
        <w:t>(C</w:t>
      </w:r>
      <w:r w:rsidRPr="00A96839">
        <w:rPr>
          <w:rFonts w:ascii="Arial" w:hAnsi="Arial" w:cs="Arial"/>
          <w:sz w:val="20"/>
          <w:szCs w:val="20"/>
          <w:vertAlign w:val="subscript"/>
        </w:rPr>
        <w:t>G</w:t>
      </w:r>
      <w:r>
        <w:rPr>
          <w:rFonts w:ascii="Arial" w:hAnsi="Arial" w:cs="Arial"/>
          <w:sz w:val="20"/>
          <w:szCs w:val="20"/>
        </w:rPr>
        <w:t>)</w:t>
      </w:r>
      <w:r w:rsidRPr="00A96839">
        <w:rPr>
          <w:rFonts w:ascii="Arial" w:hAnsi="Arial" w:cs="Arial"/>
          <w:sz w:val="20"/>
          <w:szCs w:val="20"/>
        </w:rPr>
        <w:t xml:space="preserve"> </w:t>
      </w:r>
      <w:r>
        <w:rPr>
          <w:rFonts w:ascii="Arial" w:hAnsi="Arial" w:cs="Arial"/>
          <w:sz w:val="20"/>
          <w:szCs w:val="20"/>
        </w:rPr>
        <w:t xml:space="preserve"> = </w:t>
      </w:r>
      <w:r w:rsidRPr="005F7D47">
        <w:rPr>
          <w:rFonts w:ascii="Arial" w:hAnsi="Arial" w:cs="Arial"/>
          <w:b/>
          <w:sz w:val="20"/>
          <w:szCs w:val="20"/>
        </w:rPr>
        <w:t>D</w:t>
      </w:r>
      <w:r>
        <w:rPr>
          <w:rFonts w:ascii="Arial" w:hAnsi="Arial" w:cs="Arial"/>
          <w:sz w:val="20"/>
          <w:szCs w:val="20"/>
        </w:rPr>
        <w:t xml:space="preserve"> </w:t>
      </w:r>
      <w:r>
        <w:rPr>
          <w:rFonts w:ascii="Arial" w:hAnsi="Arial" w:cs="Arial"/>
          <w:sz w:val="20"/>
          <w:szCs w:val="20"/>
        </w:rPr>
        <w:sym w:font="Symbol" w:char="F0D7"/>
      </w:r>
      <w:r>
        <w:rPr>
          <w:rFonts w:ascii="Arial" w:hAnsi="Arial" w:cs="Arial"/>
          <w:sz w:val="20"/>
          <w:szCs w:val="20"/>
        </w:rPr>
        <w:t xml:space="preserve"> </w:t>
      </w:r>
      <w:r>
        <w:rPr>
          <w:rFonts w:ascii="Arial" w:hAnsi="Arial" w:cs="Arial"/>
          <w:b/>
          <w:sz w:val="20"/>
          <w:szCs w:val="20"/>
        </w:rPr>
        <w:t>G</w:t>
      </w:r>
      <w:r w:rsidRPr="00A96839">
        <w:rPr>
          <w:rFonts w:ascii="Arial" w:hAnsi="Arial" w:cs="Arial"/>
          <w:sz w:val="20"/>
          <w:szCs w:val="20"/>
        </w:rPr>
        <w:t xml:space="preserve"> </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sidR="00A96839" w:rsidRPr="00A96839">
        <w:rPr>
          <w:rFonts w:ascii="Arial" w:hAnsi="Arial" w:cs="Arial"/>
          <w:sz w:val="20"/>
          <w:szCs w:val="20"/>
        </w:rPr>
        <w:t>(2)</w:t>
      </w:r>
    </w:p>
    <w:p w14:paraId="02E02F4D" w14:textId="31624D6B" w:rsidR="00FF2667" w:rsidRPr="0073133F" w:rsidRDefault="00A96839" w:rsidP="004947F1">
      <w:pPr>
        <w:spacing w:line="480" w:lineRule="auto"/>
        <w:rPr>
          <w:sz w:val="20"/>
          <w:szCs w:val="20"/>
        </w:rPr>
      </w:pPr>
      <w:proofErr w:type="gramStart"/>
      <w:r w:rsidRPr="004947F1">
        <w:rPr>
          <w:rFonts w:ascii="Arial" w:hAnsi="Arial" w:cs="Arial"/>
          <w:sz w:val="20"/>
          <w:szCs w:val="20"/>
        </w:rPr>
        <w:t>where</w:t>
      </w:r>
      <w:proofErr w:type="gramEnd"/>
      <w:r w:rsidRPr="004947F1">
        <w:rPr>
          <w:rFonts w:ascii="Arial" w:hAnsi="Arial" w:cs="Arial"/>
          <w:sz w:val="20"/>
          <w:szCs w:val="20"/>
        </w:rPr>
        <w:t xml:space="preserve"> </w:t>
      </w:r>
      <w:r w:rsidRPr="004947F1">
        <w:rPr>
          <w:rFonts w:ascii="Arial" w:hAnsi="Arial" w:cs="Arial"/>
          <w:b/>
          <w:bCs/>
          <w:sz w:val="20"/>
          <w:szCs w:val="20"/>
        </w:rPr>
        <w:t>G</w:t>
      </w:r>
      <w:r w:rsidRPr="004947F1">
        <w:rPr>
          <w:rFonts w:ascii="Arial" w:hAnsi="Arial" w:cs="Arial"/>
          <w:sz w:val="20"/>
          <w:szCs w:val="20"/>
        </w:rPr>
        <w:t xml:space="preserve"> </w:t>
      </w:r>
      <w:r w:rsidR="000C1D6E">
        <w:rPr>
          <w:rFonts w:ascii="Arial" w:hAnsi="Arial" w:cs="Arial"/>
          <w:sz w:val="20"/>
          <w:szCs w:val="20"/>
        </w:rPr>
        <w:t xml:space="preserve">and </w:t>
      </w:r>
      <w:r w:rsidR="000C1D6E" w:rsidRPr="004947F1">
        <w:rPr>
          <w:rFonts w:ascii="Arial" w:hAnsi="Arial" w:cs="Arial"/>
          <w:b/>
          <w:bCs/>
          <w:sz w:val="20"/>
          <w:szCs w:val="20"/>
        </w:rPr>
        <w:t>E</w:t>
      </w:r>
      <w:r w:rsidR="000C1D6E" w:rsidRPr="004947F1">
        <w:rPr>
          <w:rFonts w:ascii="Arial" w:hAnsi="Arial" w:cs="Arial"/>
          <w:sz w:val="20"/>
          <w:szCs w:val="20"/>
        </w:rPr>
        <w:t xml:space="preserve"> </w:t>
      </w:r>
      <w:r w:rsidR="004855C8">
        <w:rPr>
          <w:rFonts w:ascii="Arial" w:hAnsi="Arial" w:cs="Arial"/>
          <w:sz w:val="20"/>
          <w:szCs w:val="20"/>
        </w:rPr>
        <w:t xml:space="preserve">are </w:t>
      </w:r>
      <w:r w:rsidRPr="004947F1">
        <w:rPr>
          <w:rFonts w:ascii="Arial" w:hAnsi="Arial" w:cs="Arial"/>
          <w:sz w:val="20"/>
          <w:szCs w:val="20"/>
        </w:rPr>
        <w:t xml:space="preserve">vectors containing the North and East components of surface current for geostrophic </w:t>
      </w:r>
      <w:r w:rsidR="005D53A1">
        <w:rPr>
          <w:rFonts w:ascii="Arial" w:hAnsi="Arial" w:cs="Arial"/>
          <w:sz w:val="20"/>
          <w:szCs w:val="20"/>
        </w:rPr>
        <w:t xml:space="preserve">and Ekman </w:t>
      </w:r>
      <w:r w:rsidRPr="004947F1">
        <w:rPr>
          <w:rFonts w:ascii="Arial" w:hAnsi="Arial" w:cs="Arial"/>
          <w:sz w:val="20"/>
          <w:szCs w:val="20"/>
        </w:rPr>
        <w:t>current</w:t>
      </w:r>
      <w:r w:rsidR="00E1083D">
        <w:rPr>
          <w:rFonts w:ascii="Arial" w:hAnsi="Arial" w:cs="Arial"/>
          <w:sz w:val="20"/>
          <w:szCs w:val="20"/>
        </w:rPr>
        <w:t>s</w:t>
      </w:r>
      <w:r w:rsidR="00CB4007">
        <w:rPr>
          <w:rFonts w:ascii="Arial" w:hAnsi="Arial" w:cs="Arial"/>
          <w:sz w:val="20"/>
          <w:szCs w:val="20"/>
        </w:rPr>
        <w:t>, respectively;</w:t>
      </w:r>
      <w:r w:rsidRPr="004947F1">
        <w:rPr>
          <w:rFonts w:ascii="Arial" w:hAnsi="Arial" w:cs="Arial"/>
          <w:sz w:val="20"/>
          <w:szCs w:val="20"/>
        </w:rPr>
        <w:t xml:space="preserve"> </w:t>
      </w:r>
      <w:r w:rsidRPr="004947F1">
        <w:rPr>
          <w:rFonts w:ascii="Arial" w:hAnsi="Arial" w:cs="Arial"/>
          <w:b/>
          <w:bCs/>
          <w:sz w:val="20"/>
          <w:szCs w:val="20"/>
        </w:rPr>
        <w:t>D</w:t>
      </w:r>
      <w:r w:rsidRPr="004947F1">
        <w:rPr>
          <w:rFonts w:ascii="Arial" w:hAnsi="Arial" w:cs="Arial"/>
          <w:sz w:val="20"/>
          <w:szCs w:val="20"/>
        </w:rPr>
        <w:t xml:space="preserve"> is a unit vector describing the onto-shelf</w:t>
      </w:r>
      <w:r w:rsidR="00917E2D">
        <w:rPr>
          <w:rFonts w:ascii="Arial" w:hAnsi="Arial" w:cs="Arial"/>
          <w:sz w:val="20"/>
          <w:szCs w:val="20"/>
        </w:rPr>
        <w:t xml:space="preserve"> </w:t>
      </w:r>
      <w:r w:rsidRPr="004947F1">
        <w:rPr>
          <w:rFonts w:ascii="Arial" w:hAnsi="Arial" w:cs="Arial"/>
          <w:sz w:val="20"/>
          <w:szCs w:val="20"/>
        </w:rPr>
        <w:t>direction.</w:t>
      </w:r>
      <w:r w:rsidR="00A1443C">
        <w:rPr>
          <w:sz w:val="20"/>
          <w:szCs w:val="20"/>
        </w:rPr>
        <w:t xml:space="preserve">  </w:t>
      </w:r>
      <w:r w:rsidRPr="004947F1">
        <w:rPr>
          <w:rFonts w:ascii="Arial" w:hAnsi="Arial" w:cs="Arial"/>
          <w:sz w:val="20"/>
          <w:szCs w:val="20"/>
        </w:rPr>
        <w:t>The relative domi</w:t>
      </w:r>
      <w:r w:rsidR="000A1BA1">
        <w:rPr>
          <w:rFonts w:ascii="Arial" w:hAnsi="Arial" w:cs="Arial"/>
          <w:sz w:val="20"/>
          <w:szCs w:val="20"/>
        </w:rPr>
        <w:t>nance</w:t>
      </w:r>
      <w:r w:rsidR="00BD773C">
        <w:rPr>
          <w:rFonts w:ascii="Arial" w:hAnsi="Arial" w:cs="Arial"/>
          <w:sz w:val="20"/>
          <w:szCs w:val="20"/>
        </w:rPr>
        <w:t xml:space="preserve">, d, </w:t>
      </w:r>
      <w:r w:rsidR="0068292C">
        <w:rPr>
          <w:rFonts w:ascii="Arial" w:hAnsi="Arial" w:cs="Arial"/>
          <w:sz w:val="20"/>
          <w:szCs w:val="20"/>
        </w:rPr>
        <w:t>across the</w:t>
      </w:r>
      <w:r w:rsidR="000A1BA1">
        <w:rPr>
          <w:rFonts w:ascii="Arial" w:hAnsi="Arial" w:cs="Arial"/>
          <w:sz w:val="20"/>
          <w:szCs w:val="20"/>
        </w:rPr>
        <w:t xml:space="preserve"> shelf edge </w:t>
      </w:r>
      <w:r w:rsidR="00513F24">
        <w:rPr>
          <w:rFonts w:ascii="Arial" w:hAnsi="Arial" w:cs="Arial"/>
          <w:sz w:val="20"/>
          <w:szCs w:val="20"/>
        </w:rPr>
        <w:t xml:space="preserve">was then </w:t>
      </w:r>
      <w:r w:rsidRPr="004947F1">
        <w:rPr>
          <w:rFonts w:ascii="Arial" w:hAnsi="Arial" w:cs="Arial"/>
          <w:sz w:val="20"/>
          <w:szCs w:val="20"/>
        </w:rPr>
        <w:t xml:space="preserve">calculated as </w:t>
      </w:r>
      <w:r w:rsidR="00410FB8">
        <w:rPr>
          <w:rFonts w:ascii="Arial" w:hAnsi="Arial" w:cs="Arial"/>
          <w:sz w:val="20"/>
          <w:szCs w:val="20"/>
        </w:rPr>
        <w:t>the ratio: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2085"/>
      </w:tblGrid>
      <w:tr w:rsidR="00AE6EEC" w14:paraId="06214B1A" w14:textId="77777777" w:rsidTr="0073133F">
        <w:tc>
          <w:tcPr>
            <w:tcW w:w="7763" w:type="dxa"/>
          </w:tcPr>
          <w:p w14:paraId="15D01018" w14:textId="234187F6" w:rsidR="00AE6EEC" w:rsidRDefault="00F65A28" w:rsidP="004947F1">
            <w:pPr>
              <w:spacing w:line="480" w:lineRule="auto"/>
              <w:rPr>
                <w:rFonts w:ascii="Arial" w:hAnsi="Arial" w:cs="Arial"/>
                <w:sz w:val="20"/>
                <w:szCs w:val="20"/>
              </w:rPr>
            </w:pPr>
            <m:oMathPara>
              <m:oMath>
                <m:r>
                  <w:rPr>
                    <w:rFonts w:ascii="Cambria Math" w:hAnsi="Cambria Math" w:cs="Arial"/>
                    <w:sz w:val="20"/>
                    <w:szCs w:val="20"/>
                  </w:rPr>
                  <m:t>d=</m:t>
                </m:r>
                <m:f>
                  <m:fPr>
                    <m:ctrlPr>
                      <w:rPr>
                        <w:rFonts w:ascii="Cambria Math" w:hAnsi="Cambria Math" w:cs="Arial"/>
                        <w:i/>
                        <w:sz w:val="20"/>
                        <w:szCs w:val="20"/>
                      </w:rPr>
                    </m:ctrlPr>
                  </m:fPr>
                  <m:num>
                    <m:d>
                      <m:dPr>
                        <m:begChr m:val="|"/>
                        <m:endChr m:val="|"/>
                        <m:ctrlPr>
                          <w:rPr>
                            <w:rFonts w:ascii="Cambria Math" w:hAnsi="Cambria Math" w:cs="Arial"/>
                            <w:i/>
                            <w:sz w:val="20"/>
                            <w:szCs w:val="20"/>
                          </w:rPr>
                        </m:ctrlPr>
                      </m:dPr>
                      <m:e>
                        <m:r>
                          <w:rPr>
                            <w:rFonts w:ascii="Cambria Math" w:hAnsi="Cambria Math" w:cs="Arial"/>
                            <w:sz w:val="20"/>
                            <w:szCs w:val="20"/>
                          </w:rPr>
                          <m:t>n</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C</m:t>
                                </m:r>
                              </m:e>
                              <m:sub>
                                <m:r>
                                  <w:rPr>
                                    <w:rFonts w:ascii="Cambria Math" w:hAnsi="Cambria Math" w:cs="Arial"/>
                                    <w:sz w:val="20"/>
                                    <w:szCs w:val="20"/>
                                  </w:rPr>
                                  <m:t>G</m:t>
                                </m:r>
                              </m:sub>
                            </m:sSub>
                          </m:e>
                        </m:d>
                      </m:e>
                    </m:d>
                  </m:num>
                  <m:den>
                    <m:d>
                      <m:dPr>
                        <m:begChr m:val="|"/>
                        <m:endChr m:val="|"/>
                        <m:ctrlPr>
                          <w:rPr>
                            <w:rFonts w:ascii="Cambria Math" w:hAnsi="Cambria Math" w:cs="Arial"/>
                            <w:i/>
                            <w:sz w:val="20"/>
                            <w:szCs w:val="20"/>
                          </w:rPr>
                        </m:ctrlPr>
                      </m:dPr>
                      <m:e>
                        <m:r>
                          <w:rPr>
                            <w:rFonts w:ascii="Cambria Math" w:hAnsi="Cambria Math" w:cs="Arial"/>
                            <w:sz w:val="20"/>
                            <w:szCs w:val="20"/>
                          </w:rPr>
                          <m:t>n</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C</m:t>
                                </m:r>
                              </m:e>
                              <m:sub>
                                <m:r>
                                  <w:rPr>
                                    <w:rFonts w:ascii="Cambria Math" w:hAnsi="Cambria Math" w:cs="Arial"/>
                                    <w:sz w:val="20"/>
                                    <w:szCs w:val="20"/>
                                  </w:rPr>
                                  <m:t>E+45</m:t>
                                </m:r>
                              </m:sub>
                            </m:sSub>
                          </m:e>
                        </m:d>
                      </m:e>
                    </m:d>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n</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C</m:t>
                                </m:r>
                              </m:e>
                              <m:sub>
                                <m:r>
                                  <w:rPr>
                                    <w:rFonts w:ascii="Cambria Math" w:hAnsi="Cambria Math" w:cs="Arial"/>
                                    <w:sz w:val="20"/>
                                    <w:szCs w:val="20"/>
                                  </w:rPr>
                                  <m:t>G</m:t>
                                </m:r>
                              </m:sub>
                            </m:sSub>
                          </m:e>
                        </m:d>
                      </m:e>
                    </m:d>
                  </m:den>
                </m:f>
              </m:oMath>
            </m:oMathPara>
          </w:p>
        </w:tc>
        <w:tc>
          <w:tcPr>
            <w:tcW w:w="2085" w:type="dxa"/>
          </w:tcPr>
          <w:p w14:paraId="6A06135A" w14:textId="3FBDD6E7" w:rsidR="00AE6EEC" w:rsidRDefault="00AE6EEC" w:rsidP="00AE6EEC">
            <w:pPr>
              <w:spacing w:line="480" w:lineRule="auto"/>
              <w:jc w:val="right"/>
              <w:rPr>
                <w:rFonts w:ascii="Arial" w:hAnsi="Arial" w:cs="Arial"/>
                <w:sz w:val="20"/>
                <w:szCs w:val="20"/>
              </w:rPr>
            </w:pPr>
            <w:r>
              <w:rPr>
                <w:rFonts w:ascii="Arial" w:hAnsi="Arial" w:cs="Arial"/>
                <w:sz w:val="20"/>
                <w:szCs w:val="20"/>
              </w:rPr>
              <w:t>(3)</w:t>
            </w:r>
          </w:p>
        </w:tc>
      </w:tr>
    </w:tbl>
    <w:p w14:paraId="7B973D76" w14:textId="63BB7AE8" w:rsidR="00A96839" w:rsidRDefault="00A96839" w:rsidP="004947F1">
      <w:pPr>
        <w:spacing w:line="480" w:lineRule="auto"/>
        <w:rPr>
          <w:rFonts w:ascii="Arial" w:hAnsi="Arial" w:cs="Arial"/>
          <w:sz w:val="20"/>
          <w:szCs w:val="20"/>
        </w:rPr>
      </w:pPr>
      <w:r w:rsidRPr="004947F1">
        <w:rPr>
          <w:rFonts w:ascii="Arial" w:hAnsi="Arial" w:cs="Arial"/>
          <w:sz w:val="20"/>
          <w:szCs w:val="20"/>
        </w:rPr>
        <w:t xml:space="preserve">Finally, the net surface flow across the shelf boundary is calculated by multiplying the current at each </w:t>
      </w:r>
      <w:r w:rsidR="00A01CAA">
        <w:rPr>
          <w:rFonts w:ascii="Arial" w:hAnsi="Arial" w:cs="Arial"/>
          <w:sz w:val="20"/>
          <w:szCs w:val="20"/>
        </w:rPr>
        <w:t xml:space="preserve">grid </w:t>
      </w:r>
      <w:r w:rsidRPr="004947F1">
        <w:rPr>
          <w:rFonts w:ascii="Arial" w:hAnsi="Arial" w:cs="Arial"/>
          <w:sz w:val="20"/>
          <w:szCs w:val="20"/>
        </w:rPr>
        <w:t xml:space="preserve">point </w:t>
      </w:r>
      <w:r w:rsidR="00572971">
        <w:rPr>
          <w:rFonts w:ascii="Arial" w:hAnsi="Arial" w:cs="Arial"/>
          <w:sz w:val="20"/>
          <w:szCs w:val="20"/>
        </w:rPr>
        <w:t>by the distance of the sh</w:t>
      </w:r>
      <w:r w:rsidR="00C8632B">
        <w:rPr>
          <w:rFonts w:ascii="Arial" w:hAnsi="Arial" w:cs="Arial"/>
          <w:sz w:val="20"/>
          <w:szCs w:val="20"/>
        </w:rPr>
        <w:t>elf boundary passing through that</w:t>
      </w:r>
      <w:r w:rsidR="00572971">
        <w:rPr>
          <w:rFonts w:ascii="Arial" w:hAnsi="Arial" w:cs="Arial"/>
          <w:sz w:val="20"/>
          <w:szCs w:val="20"/>
        </w:rPr>
        <w:t xml:space="preserve"> grid cell</w:t>
      </w:r>
      <w:r w:rsidR="00F87A2C">
        <w:rPr>
          <w:rFonts w:ascii="Arial" w:hAnsi="Arial" w:cs="Arial"/>
          <w:sz w:val="20"/>
          <w:szCs w:val="20"/>
        </w:rPr>
        <w:t>,</w:t>
      </w:r>
      <w:r w:rsidR="00572971">
        <w:rPr>
          <w:rFonts w:ascii="Arial" w:hAnsi="Arial" w:cs="Arial"/>
          <w:sz w:val="20"/>
          <w:szCs w:val="20"/>
        </w:rPr>
        <w:t xml:space="preserve"> </w:t>
      </w:r>
      <w:r w:rsidR="00C43C7E">
        <w:rPr>
          <w:rFonts w:ascii="Arial" w:hAnsi="Arial" w:cs="Arial"/>
          <w:sz w:val="20"/>
          <w:szCs w:val="20"/>
        </w:rPr>
        <w:t xml:space="preserve">and </w:t>
      </w:r>
      <w:r w:rsidR="00D64150">
        <w:rPr>
          <w:rFonts w:ascii="Arial" w:hAnsi="Arial" w:cs="Arial"/>
          <w:sz w:val="20"/>
          <w:szCs w:val="20"/>
        </w:rPr>
        <w:t xml:space="preserve">then </w:t>
      </w:r>
      <w:r w:rsidR="00C43C7E">
        <w:rPr>
          <w:rFonts w:ascii="Arial" w:hAnsi="Arial" w:cs="Arial"/>
          <w:sz w:val="20"/>
          <w:szCs w:val="20"/>
        </w:rPr>
        <w:t xml:space="preserve">summing over all </w:t>
      </w:r>
      <w:r w:rsidR="002A1C41">
        <w:rPr>
          <w:rFonts w:ascii="Arial" w:hAnsi="Arial" w:cs="Arial"/>
          <w:sz w:val="20"/>
          <w:szCs w:val="20"/>
        </w:rPr>
        <w:t xml:space="preserve">grid points and </w:t>
      </w:r>
      <w:r w:rsidR="00C43C7E">
        <w:rPr>
          <w:rFonts w:ascii="Arial" w:hAnsi="Arial" w:cs="Arial"/>
          <w:sz w:val="20"/>
          <w:szCs w:val="20"/>
        </w:rPr>
        <w:t>shelf boundary sections</w:t>
      </w:r>
      <w:r w:rsidRPr="004947F1">
        <w:rPr>
          <w:rFonts w:ascii="Arial" w:hAnsi="Arial" w:cs="Arial"/>
          <w:sz w:val="20"/>
          <w:szCs w:val="20"/>
        </w:rPr>
        <w:t>.</w:t>
      </w:r>
    </w:p>
    <w:p w14:paraId="5BF8C1FB" w14:textId="77777777" w:rsidR="00A96839" w:rsidRDefault="00A96839" w:rsidP="005F2CC9">
      <w:pPr>
        <w:spacing w:line="480" w:lineRule="auto"/>
        <w:rPr>
          <w:rFonts w:ascii="Arial" w:hAnsi="Arial" w:cs="Arial"/>
          <w:sz w:val="20"/>
          <w:szCs w:val="20"/>
        </w:rPr>
      </w:pPr>
    </w:p>
    <w:p w14:paraId="418AF5F8" w14:textId="0F4BE2A7" w:rsidR="006B2596" w:rsidRPr="002D735C" w:rsidRDefault="0028767A" w:rsidP="006B2596">
      <w:pPr>
        <w:spacing w:line="480" w:lineRule="auto"/>
        <w:rPr>
          <w:rFonts w:ascii="Arial" w:hAnsi="Arial" w:cs="Arial"/>
          <w:b/>
          <w:sz w:val="20"/>
          <w:szCs w:val="20"/>
        </w:rPr>
      </w:pPr>
      <w:r>
        <w:rPr>
          <w:rFonts w:ascii="Arial" w:hAnsi="Arial" w:cs="Arial"/>
          <w:b/>
          <w:sz w:val="20"/>
          <w:szCs w:val="20"/>
        </w:rPr>
        <w:t>2.3</w:t>
      </w:r>
      <w:r w:rsidR="00187863" w:rsidRPr="002D735C">
        <w:rPr>
          <w:rFonts w:ascii="Arial" w:hAnsi="Arial" w:cs="Arial"/>
          <w:b/>
          <w:sz w:val="20"/>
          <w:szCs w:val="20"/>
        </w:rPr>
        <w:t xml:space="preserve"> </w:t>
      </w:r>
      <w:r w:rsidR="00F87FBA">
        <w:rPr>
          <w:rFonts w:ascii="Arial" w:hAnsi="Arial" w:cs="Arial"/>
          <w:b/>
          <w:sz w:val="20"/>
          <w:szCs w:val="20"/>
        </w:rPr>
        <w:t>Indicator of</w:t>
      </w:r>
      <w:r w:rsidR="00A129D4">
        <w:rPr>
          <w:rFonts w:ascii="Arial" w:hAnsi="Arial" w:cs="Arial"/>
          <w:b/>
          <w:sz w:val="20"/>
          <w:szCs w:val="20"/>
        </w:rPr>
        <w:t xml:space="preserve"> </w:t>
      </w:r>
      <w:r w:rsidR="006B2596" w:rsidRPr="002D735C">
        <w:rPr>
          <w:rFonts w:ascii="Arial" w:hAnsi="Arial" w:cs="Arial"/>
          <w:b/>
          <w:sz w:val="20"/>
          <w:szCs w:val="20"/>
        </w:rPr>
        <w:t>Stokes drift</w:t>
      </w:r>
      <w:r w:rsidR="007314BD">
        <w:rPr>
          <w:rFonts w:ascii="Arial" w:hAnsi="Arial" w:cs="Arial"/>
          <w:b/>
          <w:sz w:val="20"/>
          <w:szCs w:val="20"/>
        </w:rPr>
        <w:t xml:space="preserve"> </w:t>
      </w:r>
      <w:r w:rsidR="00B4741B" w:rsidRPr="002D735C">
        <w:rPr>
          <w:rFonts w:ascii="Arial" w:hAnsi="Arial" w:cs="Arial"/>
          <w:b/>
          <w:sz w:val="20"/>
          <w:szCs w:val="20"/>
        </w:rPr>
        <w:t xml:space="preserve">influence </w:t>
      </w:r>
      <w:r w:rsidR="00085EAC">
        <w:rPr>
          <w:rFonts w:ascii="Arial" w:hAnsi="Arial" w:cs="Arial"/>
          <w:b/>
          <w:sz w:val="20"/>
          <w:szCs w:val="20"/>
        </w:rPr>
        <w:t xml:space="preserve">on </w:t>
      </w:r>
      <w:r w:rsidR="00F72736">
        <w:rPr>
          <w:rFonts w:ascii="Arial" w:hAnsi="Arial" w:cs="Arial"/>
          <w:b/>
          <w:sz w:val="20"/>
          <w:szCs w:val="20"/>
        </w:rPr>
        <w:t>a</w:t>
      </w:r>
      <w:r w:rsidR="00B4741B" w:rsidRPr="002D735C">
        <w:rPr>
          <w:rFonts w:ascii="Arial" w:hAnsi="Arial" w:cs="Arial"/>
          <w:b/>
          <w:sz w:val="20"/>
          <w:szCs w:val="20"/>
        </w:rPr>
        <w:t>cross-shelf transport</w:t>
      </w:r>
    </w:p>
    <w:p w14:paraId="3F6BDF5F" w14:textId="28E88DC6" w:rsidR="00205017" w:rsidRPr="009B3D95" w:rsidRDefault="002172B1" w:rsidP="00205017">
      <w:pPr>
        <w:spacing w:line="480" w:lineRule="auto"/>
        <w:rPr>
          <w:rFonts w:ascii="Arial" w:hAnsi="Arial" w:cs="Arial"/>
          <w:sz w:val="20"/>
          <w:szCs w:val="20"/>
        </w:rPr>
      </w:pPr>
      <w:r w:rsidRPr="001C5F70">
        <w:rPr>
          <w:rFonts w:ascii="Arial" w:eastAsia="Times New Roman" w:hAnsi="Arial" w:cs="Arial"/>
          <w:color w:val="000000"/>
          <w:sz w:val="20"/>
          <w:szCs w:val="20"/>
        </w:rPr>
        <w:t xml:space="preserve">The </w:t>
      </w:r>
      <w:r w:rsidR="00F3320F" w:rsidRPr="001C5F70">
        <w:rPr>
          <w:rFonts w:ascii="Arial" w:eastAsia="Times New Roman" w:hAnsi="Arial" w:cs="Arial"/>
          <w:color w:val="000000"/>
          <w:sz w:val="20"/>
          <w:szCs w:val="20"/>
        </w:rPr>
        <w:t xml:space="preserve">degree of turbulent flow </w:t>
      </w:r>
      <w:r w:rsidR="00F3320F">
        <w:rPr>
          <w:rFonts w:ascii="Arial" w:eastAsia="Times New Roman" w:hAnsi="Arial" w:cs="Arial"/>
          <w:color w:val="000000"/>
          <w:sz w:val="20"/>
          <w:szCs w:val="20"/>
        </w:rPr>
        <w:t>at the surface (</w:t>
      </w:r>
      <w:r w:rsidRPr="001C5F70">
        <w:rPr>
          <w:rFonts w:ascii="Arial" w:eastAsia="Times New Roman" w:hAnsi="Arial" w:cs="Arial"/>
          <w:color w:val="000000"/>
          <w:sz w:val="20"/>
          <w:szCs w:val="20"/>
        </w:rPr>
        <w:t>Reyn</w:t>
      </w:r>
      <w:r w:rsidR="00F3320F">
        <w:rPr>
          <w:rFonts w:ascii="Arial" w:eastAsia="Times New Roman" w:hAnsi="Arial" w:cs="Arial"/>
          <w:color w:val="000000"/>
          <w:sz w:val="20"/>
          <w:szCs w:val="20"/>
        </w:rPr>
        <w:t xml:space="preserve">olds stress term) </w:t>
      </w:r>
      <w:r w:rsidR="00B1534D">
        <w:rPr>
          <w:rFonts w:ascii="Arial" w:eastAsia="Times New Roman" w:hAnsi="Arial" w:cs="Arial"/>
          <w:color w:val="000000"/>
          <w:sz w:val="20"/>
          <w:szCs w:val="20"/>
        </w:rPr>
        <w:t>is generally dominated by wind fluctuations and</w:t>
      </w:r>
      <w:r w:rsidR="00475329">
        <w:rPr>
          <w:rFonts w:ascii="Arial" w:eastAsia="Times New Roman" w:hAnsi="Arial" w:cs="Arial"/>
          <w:color w:val="000000"/>
          <w:sz w:val="20"/>
          <w:szCs w:val="20"/>
        </w:rPr>
        <w:t xml:space="preserve"> </w:t>
      </w:r>
      <w:r w:rsidR="0020241A">
        <w:rPr>
          <w:rFonts w:ascii="Arial" w:eastAsia="Times New Roman" w:hAnsi="Arial" w:cs="Arial"/>
          <w:color w:val="000000"/>
          <w:sz w:val="20"/>
          <w:szCs w:val="20"/>
        </w:rPr>
        <w:t>wind stress</w:t>
      </w:r>
      <w:r w:rsidRPr="001C5F70">
        <w:rPr>
          <w:rFonts w:ascii="Arial" w:eastAsia="Times New Roman" w:hAnsi="Arial" w:cs="Arial"/>
          <w:color w:val="000000"/>
          <w:sz w:val="20"/>
          <w:szCs w:val="20"/>
        </w:rPr>
        <w:t xml:space="preserve"> but can also encompass a wave (</w:t>
      </w:r>
      <w:r w:rsidR="00D41301">
        <w:rPr>
          <w:rFonts w:ascii="Arial" w:eastAsia="Times New Roman" w:hAnsi="Arial" w:cs="Arial"/>
          <w:color w:val="000000"/>
          <w:sz w:val="20"/>
          <w:szCs w:val="20"/>
        </w:rPr>
        <w:t xml:space="preserve">orbital motion)-induced stress.  </w:t>
      </w:r>
      <w:r w:rsidRPr="001C5F70">
        <w:rPr>
          <w:rFonts w:ascii="Arial" w:eastAsia="Times New Roman" w:hAnsi="Arial" w:cs="Arial"/>
          <w:color w:val="000000"/>
          <w:sz w:val="20"/>
          <w:szCs w:val="20"/>
        </w:rPr>
        <w:t>The gradient of this wave-induced stress leads to a surfa</w:t>
      </w:r>
      <w:r w:rsidR="00AF5194">
        <w:rPr>
          <w:rFonts w:ascii="Arial" w:eastAsia="Times New Roman" w:hAnsi="Arial" w:cs="Arial"/>
          <w:color w:val="000000"/>
          <w:sz w:val="20"/>
          <w:szCs w:val="20"/>
        </w:rPr>
        <w:t>ce drift, the Stokes drift.  I</w:t>
      </w:r>
      <w:r w:rsidRPr="001C5F70">
        <w:rPr>
          <w:rFonts w:ascii="Arial" w:eastAsia="Times New Roman" w:hAnsi="Arial" w:cs="Arial"/>
          <w:color w:val="000000"/>
          <w:sz w:val="20"/>
          <w:szCs w:val="20"/>
        </w:rPr>
        <w:t>ts strength decreases exponentially with depth</w:t>
      </w:r>
      <w:r w:rsidR="00CA54C8">
        <w:rPr>
          <w:rFonts w:ascii="Arial" w:eastAsia="Times New Roman" w:hAnsi="Arial" w:cs="Arial"/>
          <w:color w:val="000000"/>
          <w:sz w:val="20"/>
          <w:szCs w:val="20"/>
        </w:rPr>
        <w:t xml:space="preserve">, but </w:t>
      </w:r>
      <w:r w:rsidR="00EC4B14">
        <w:rPr>
          <w:rFonts w:ascii="Arial" w:eastAsia="Times New Roman" w:hAnsi="Arial" w:cs="Arial"/>
          <w:color w:val="000000"/>
          <w:sz w:val="20"/>
          <w:szCs w:val="20"/>
        </w:rPr>
        <w:t xml:space="preserve">can still be </w:t>
      </w:r>
      <w:r w:rsidR="00CA54C8" w:rsidRPr="001C5F70">
        <w:rPr>
          <w:rFonts w:ascii="Arial" w:hAnsi="Arial" w:cs="Arial"/>
          <w:sz w:val="20"/>
          <w:szCs w:val="20"/>
        </w:rPr>
        <w:t>highly correlated with offshore transport (Woodson, 2013)</w:t>
      </w:r>
      <w:r w:rsidRPr="001C5F70">
        <w:rPr>
          <w:rFonts w:ascii="Arial" w:eastAsia="Times New Roman" w:hAnsi="Arial" w:cs="Arial"/>
          <w:color w:val="000000"/>
          <w:sz w:val="20"/>
          <w:szCs w:val="20"/>
        </w:rPr>
        <w:t>.</w:t>
      </w:r>
      <w:r>
        <w:rPr>
          <w:rFonts w:ascii="Arial" w:eastAsia="Times New Roman" w:hAnsi="Arial" w:cs="Arial"/>
          <w:sz w:val="20"/>
          <w:szCs w:val="20"/>
        </w:rPr>
        <w:t xml:space="preserve">  </w:t>
      </w:r>
      <w:r w:rsidRPr="001C5F70">
        <w:rPr>
          <w:rFonts w:ascii="Arial" w:eastAsia="Times New Roman" w:hAnsi="Arial" w:cs="Arial"/>
          <w:sz w:val="20"/>
          <w:szCs w:val="20"/>
        </w:rPr>
        <w:t xml:space="preserve">The </w:t>
      </w:r>
      <w:r w:rsidR="00C02889">
        <w:rPr>
          <w:rFonts w:ascii="Arial" w:eastAsia="Times New Roman" w:hAnsi="Arial" w:cs="Arial"/>
          <w:sz w:val="20"/>
          <w:szCs w:val="20"/>
        </w:rPr>
        <w:t xml:space="preserve">depth dependency </w:t>
      </w:r>
      <w:r w:rsidR="0000199B">
        <w:rPr>
          <w:rFonts w:ascii="Arial" w:hAnsi="Arial" w:cs="Arial"/>
          <w:sz w:val="20"/>
          <w:szCs w:val="20"/>
        </w:rPr>
        <w:t>means</w:t>
      </w:r>
      <w:r w:rsidRPr="001C5F70">
        <w:rPr>
          <w:rFonts w:ascii="Arial" w:hAnsi="Arial" w:cs="Arial"/>
          <w:sz w:val="20"/>
          <w:szCs w:val="20"/>
        </w:rPr>
        <w:t xml:space="preserve"> that the maximum influence will occur within shallow mixed layers that exist during low wind</w:t>
      </w:r>
      <w:r w:rsidR="006215FA">
        <w:rPr>
          <w:rFonts w:ascii="Arial" w:hAnsi="Arial" w:cs="Arial"/>
          <w:sz w:val="20"/>
          <w:szCs w:val="20"/>
        </w:rPr>
        <w:t xml:space="preserve"> (weak Ekman) conditions</w:t>
      </w:r>
      <w:r w:rsidR="00EA7C0B">
        <w:rPr>
          <w:rFonts w:ascii="Arial" w:hAnsi="Arial" w:cs="Arial"/>
          <w:sz w:val="20"/>
          <w:szCs w:val="20"/>
        </w:rPr>
        <w:t xml:space="preserve">. </w:t>
      </w:r>
      <w:r w:rsidR="006F0AA1">
        <w:rPr>
          <w:rFonts w:ascii="Arial" w:hAnsi="Arial" w:cs="Arial"/>
          <w:sz w:val="20"/>
          <w:szCs w:val="20"/>
        </w:rPr>
        <w:t>Foll</w:t>
      </w:r>
      <w:r w:rsidR="00A901BC">
        <w:rPr>
          <w:rFonts w:ascii="Arial" w:hAnsi="Arial" w:cs="Arial"/>
          <w:sz w:val="20"/>
          <w:szCs w:val="20"/>
        </w:rPr>
        <w:t>o</w:t>
      </w:r>
      <w:r w:rsidR="006F0AA1">
        <w:rPr>
          <w:rFonts w:ascii="Arial" w:hAnsi="Arial" w:cs="Arial"/>
          <w:sz w:val="20"/>
          <w:szCs w:val="20"/>
        </w:rPr>
        <w:t>wing Woodson (2013) s</w:t>
      </w:r>
      <w:r w:rsidR="00483F18">
        <w:rPr>
          <w:rFonts w:ascii="Arial" w:hAnsi="Arial" w:cs="Arial"/>
          <w:sz w:val="20"/>
          <w:szCs w:val="20"/>
        </w:rPr>
        <w:t>uch</w:t>
      </w:r>
      <w:r w:rsidR="004356FD">
        <w:rPr>
          <w:rFonts w:ascii="Arial" w:hAnsi="Arial" w:cs="Arial"/>
          <w:sz w:val="20"/>
          <w:szCs w:val="20"/>
        </w:rPr>
        <w:t xml:space="preserve"> </w:t>
      </w:r>
      <w:r w:rsidR="0018091E">
        <w:rPr>
          <w:rFonts w:ascii="Arial" w:hAnsi="Arial" w:cs="Arial"/>
          <w:sz w:val="20"/>
          <w:szCs w:val="20"/>
        </w:rPr>
        <w:t xml:space="preserve">conditions </w:t>
      </w:r>
      <w:r w:rsidR="004356FD">
        <w:rPr>
          <w:rFonts w:ascii="Arial" w:hAnsi="Arial" w:cs="Arial"/>
          <w:sz w:val="20"/>
          <w:szCs w:val="20"/>
        </w:rPr>
        <w:t xml:space="preserve">are </w:t>
      </w:r>
      <w:r w:rsidR="006757EC">
        <w:rPr>
          <w:rFonts w:ascii="Arial" w:hAnsi="Arial" w:cs="Arial"/>
          <w:sz w:val="20"/>
          <w:szCs w:val="20"/>
        </w:rPr>
        <w:t xml:space="preserve">defined as </w:t>
      </w:r>
      <w:r w:rsidR="00DC3C48">
        <w:rPr>
          <w:rFonts w:ascii="Arial" w:hAnsi="Arial" w:cs="Arial"/>
          <w:sz w:val="20"/>
          <w:szCs w:val="20"/>
        </w:rPr>
        <w:t xml:space="preserve">low </w:t>
      </w:r>
      <w:r w:rsidR="00670265">
        <w:rPr>
          <w:rFonts w:ascii="Arial" w:hAnsi="Arial" w:cs="Arial"/>
          <w:sz w:val="20"/>
          <w:szCs w:val="20"/>
        </w:rPr>
        <w:t xml:space="preserve">along-shelf wind stress </w:t>
      </w:r>
      <w:r w:rsidR="00DC3C48">
        <w:rPr>
          <w:rFonts w:ascii="Arial" w:hAnsi="Arial" w:cs="Arial"/>
          <w:sz w:val="20"/>
          <w:szCs w:val="20"/>
        </w:rPr>
        <w:t>(</w:t>
      </w:r>
      <w:r w:rsidR="00FB1DF8">
        <w:rPr>
          <w:rFonts w:ascii="Arial" w:hAnsi="Arial" w:cs="Arial"/>
          <w:sz w:val="20"/>
          <w:szCs w:val="20"/>
        </w:rPr>
        <w:t>|</w:t>
      </w:r>
      <w:proofErr w:type="spellStart"/>
      <w:r w:rsidR="00FB1DF8">
        <w:rPr>
          <w:rFonts w:ascii="Arial" w:hAnsi="Arial" w:cs="Arial"/>
          <w:sz w:val="20"/>
          <w:szCs w:val="20"/>
        </w:rPr>
        <w:t>τ</w:t>
      </w:r>
      <w:r w:rsidR="00FB1DF8" w:rsidRPr="00912A9C">
        <w:rPr>
          <w:rFonts w:ascii="Arial" w:hAnsi="Arial" w:cs="Arial"/>
          <w:sz w:val="20"/>
          <w:szCs w:val="20"/>
          <w:vertAlign w:val="superscript"/>
        </w:rPr>
        <w:t>Wy</w:t>
      </w:r>
      <w:proofErr w:type="spellEnd"/>
      <w:r w:rsidR="003B2F94">
        <w:rPr>
          <w:rFonts w:ascii="Arial" w:hAnsi="Arial" w:cs="Arial"/>
          <w:sz w:val="20"/>
          <w:szCs w:val="20"/>
        </w:rPr>
        <w:t>|</w:t>
      </w:r>
      <w:r w:rsidR="007F0A3C">
        <w:rPr>
          <w:rFonts w:ascii="Arial" w:hAnsi="Arial" w:cs="Arial"/>
          <w:sz w:val="20"/>
          <w:szCs w:val="20"/>
        </w:rPr>
        <w:t xml:space="preserve"> </w:t>
      </w:r>
      <w:r w:rsidR="003B2F94">
        <w:rPr>
          <w:rFonts w:ascii="Arial" w:hAnsi="Arial" w:cs="Arial"/>
          <w:sz w:val="20"/>
          <w:szCs w:val="20"/>
        </w:rPr>
        <w:t>&lt;</w:t>
      </w:r>
      <w:r w:rsidR="00FB1DF8">
        <w:rPr>
          <w:rFonts w:ascii="Arial" w:hAnsi="Arial" w:cs="Arial"/>
          <w:sz w:val="20"/>
          <w:szCs w:val="20"/>
        </w:rPr>
        <w:t xml:space="preserve"> 0.03 N m</w:t>
      </w:r>
      <w:r w:rsidR="00FB1DF8" w:rsidRPr="00912A9C">
        <w:rPr>
          <w:rFonts w:ascii="Arial" w:hAnsi="Arial" w:cs="Arial"/>
          <w:sz w:val="20"/>
          <w:szCs w:val="20"/>
          <w:vertAlign w:val="superscript"/>
        </w:rPr>
        <w:t>-2</w:t>
      </w:r>
      <w:r w:rsidR="00FB1DF8">
        <w:rPr>
          <w:rFonts w:ascii="Arial" w:hAnsi="Arial" w:cs="Arial"/>
          <w:sz w:val="20"/>
          <w:szCs w:val="20"/>
        </w:rPr>
        <w:t xml:space="preserve">) </w:t>
      </w:r>
      <w:r w:rsidR="005D5AD4">
        <w:rPr>
          <w:rFonts w:ascii="Arial" w:hAnsi="Arial" w:cs="Arial"/>
          <w:sz w:val="20"/>
          <w:szCs w:val="20"/>
        </w:rPr>
        <w:t>coincident with large significant wave heights</w:t>
      </w:r>
      <w:r w:rsidR="00AF4623">
        <w:rPr>
          <w:rFonts w:ascii="Arial" w:hAnsi="Arial" w:cs="Arial"/>
          <w:sz w:val="20"/>
          <w:szCs w:val="20"/>
        </w:rPr>
        <w:t xml:space="preserve"> (</w:t>
      </w:r>
      <w:proofErr w:type="spellStart"/>
      <w:r w:rsidR="00AF4623">
        <w:rPr>
          <w:rFonts w:ascii="Arial" w:hAnsi="Arial" w:cs="Arial"/>
          <w:sz w:val="20"/>
          <w:szCs w:val="20"/>
        </w:rPr>
        <w:t>H</w:t>
      </w:r>
      <w:r w:rsidR="00AF4623" w:rsidRPr="00AF4623">
        <w:rPr>
          <w:rFonts w:ascii="Arial" w:hAnsi="Arial" w:cs="Arial"/>
          <w:sz w:val="20"/>
          <w:szCs w:val="20"/>
          <w:vertAlign w:val="subscript"/>
        </w:rPr>
        <w:t>s</w:t>
      </w:r>
      <w:proofErr w:type="spellEnd"/>
      <w:r w:rsidR="00AF4623">
        <w:rPr>
          <w:rFonts w:ascii="Arial" w:hAnsi="Arial" w:cs="Arial"/>
          <w:sz w:val="20"/>
          <w:szCs w:val="20"/>
        </w:rPr>
        <w:t xml:space="preserve"> &gt; 2</w:t>
      </w:r>
      <w:r w:rsidR="005C6833">
        <w:rPr>
          <w:rFonts w:ascii="Arial" w:hAnsi="Arial" w:cs="Arial"/>
          <w:sz w:val="20"/>
          <w:szCs w:val="20"/>
        </w:rPr>
        <w:t xml:space="preserve"> m</w:t>
      </w:r>
      <w:r w:rsidR="00AF4623">
        <w:rPr>
          <w:rFonts w:ascii="Arial" w:hAnsi="Arial" w:cs="Arial"/>
          <w:sz w:val="20"/>
          <w:szCs w:val="20"/>
        </w:rPr>
        <w:t>)</w:t>
      </w:r>
      <w:r w:rsidR="00FB1DF8">
        <w:rPr>
          <w:rFonts w:ascii="Arial" w:hAnsi="Arial" w:cs="Arial"/>
          <w:sz w:val="20"/>
          <w:szCs w:val="20"/>
        </w:rPr>
        <w:t xml:space="preserve">, </w:t>
      </w:r>
      <w:r w:rsidR="00912A9C">
        <w:rPr>
          <w:rFonts w:ascii="Arial" w:hAnsi="Arial" w:cs="Arial"/>
          <w:sz w:val="20"/>
          <w:szCs w:val="20"/>
        </w:rPr>
        <w:t xml:space="preserve">where </w:t>
      </w:r>
      <w:r w:rsidR="00D801B2">
        <w:rPr>
          <w:rFonts w:ascii="Arial" w:hAnsi="Arial" w:cs="Arial"/>
          <w:sz w:val="20"/>
          <w:szCs w:val="20"/>
        </w:rPr>
        <w:t xml:space="preserve">wind stress is </w:t>
      </w:r>
      <w:r w:rsidR="00912A9C">
        <w:rPr>
          <w:rFonts w:ascii="Arial" w:hAnsi="Arial" w:cs="Arial"/>
          <w:sz w:val="20"/>
          <w:szCs w:val="20"/>
        </w:rPr>
        <w:t>defined as τ</w:t>
      </w:r>
      <w:r w:rsidR="0037133D">
        <w:rPr>
          <w:rFonts w:ascii="Arial" w:hAnsi="Arial" w:cs="Arial"/>
          <w:sz w:val="20"/>
          <w:szCs w:val="20"/>
        </w:rPr>
        <w:t xml:space="preserve"> </w:t>
      </w:r>
      <w:r w:rsidR="00912A9C">
        <w:rPr>
          <w:rFonts w:ascii="Arial" w:hAnsi="Arial" w:cs="Arial"/>
          <w:sz w:val="20"/>
          <w:szCs w:val="20"/>
        </w:rPr>
        <w:t>=</w:t>
      </w:r>
      <w:r w:rsidR="0037133D">
        <w:rPr>
          <w:rFonts w:ascii="Arial" w:hAnsi="Arial" w:cs="Arial"/>
          <w:sz w:val="20"/>
          <w:szCs w:val="20"/>
        </w:rPr>
        <w:t xml:space="preserve"> </w:t>
      </w:r>
      <w:proofErr w:type="spellStart"/>
      <w:r w:rsidR="0037133D">
        <w:rPr>
          <w:rFonts w:ascii="Arial" w:hAnsi="Arial" w:cs="Arial"/>
          <w:sz w:val="20"/>
          <w:szCs w:val="20"/>
        </w:rPr>
        <w:t>ρ</w:t>
      </w:r>
      <w:r w:rsidR="0037133D" w:rsidRPr="0037133D">
        <w:rPr>
          <w:rFonts w:ascii="Arial" w:hAnsi="Arial" w:cs="Arial"/>
          <w:sz w:val="20"/>
          <w:szCs w:val="20"/>
          <w:vertAlign w:val="subscript"/>
        </w:rPr>
        <w:t>a</w:t>
      </w:r>
      <w:proofErr w:type="spellEnd"/>
      <w:r w:rsidR="0037133D">
        <w:rPr>
          <w:rFonts w:ascii="Arial" w:hAnsi="Arial" w:cs="Arial"/>
          <w:sz w:val="20"/>
          <w:szCs w:val="20"/>
          <w:vertAlign w:val="subscript"/>
        </w:rPr>
        <w:t xml:space="preserve"> </w:t>
      </w:r>
      <w:r w:rsidR="0037133D">
        <w:rPr>
          <w:rFonts w:ascii="Arial" w:hAnsi="Arial" w:cs="Arial"/>
          <w:sz w:val="20"/>
          <w:szCs w:val="20"/>
        </w:rPr>
        <w:t>Cd (</w:t>
      </w:r>
      <w:proofErr w:type="gramStart"/>
      <w:r w:rsidR="0037133D">
        <w:rPr>
          <w:rFonts w:ascii="Arial" w:hAnsi="Arial" w:cs="Arial"/>
          <w:sz w:val="20"/>
          <w:szCs w:val="20"/>
        </w:rPr>
        <w:t>U</w:t>
      </w:r>
      <w:r w:rsidR="0037133D" w:rsidRPr="0037133D">
        <w:rPr>
          <w:rFonts w:ascii="Arial" w:hAnsi="Arial" w:cs="Arial"/>
          <w:sz w:val="20"/>
          <w:szCs w:val="20"/>
          <w:vertAlign w:val="subscript"/>
        </w:rPr>
        <w:t>10</w:t>
      </w:r>
      <w:r w:rsidR="0037133D">
        <w:rPr>
          <w:rFonts w:ascii="Arial" w:hAnsi="Arial" w:cs="Arial"/>
          <w:sz w:val="20"/>
          <w:szCs w:val="20"/>
        </w:rPr>
        <w:t>)</w:t>
      </w:r>
      <w:r w:rsidR="0037133D" w:rsidRPr="0037133D">
        <w:rPr>
          <w:rFonts w:ascii="Arial" w:hAnsi="Arial" w:cs="Arial"/>
          <w:sz w:val="20"/>
          <w:szCs w:val="20"/>
          <w:vertAlign w:val="superscript"/>
        </w:rPr>
        <w:t>2</w:t>
      </w:r>
      <w:proofErr w:type="gramEnd"/>
      <w:r w:rsidR="00F57B4A">
        <w:rPr>
          <w:rFonts w:ascii="Arial" w:hAnsi="Arial" w:cs="Arial"/>
          <w:sz w:val="20"/>
          <w:szCs w:val="20"/>
        </w:rPr>
        <w:t xml:space="preserve">, </w:t>
      </w:r>
      <w:proofErr w:type="spellStart"/>
      <w:r w:rsidR="0037133D">
        <w:rPr>
          <w:rFonts w:ascii="Arial" w:hAnsi="Arial" w:cs="Arial"/>
          <w:sz w:val="20"/>
          <w:szCs w:val="20"/>
        </w:rPr>
        <w:t>ρ</w:t>
      </w:r>
      <w:r w:rsidR="0037133D" w:rsidRPr="0037133D">
        <w:rPr>
          <w:rFonts w:ascii="Arial" w:hAnsi="Arial" w:cs="Arial"/>
          <w:sz w:val="20"/>
          <w:szCs w:val="20"/>
          <w:vertAlign w:val="subscript"/>
        </w:rPr>
        <w:t>a</w:t>
      </w:r>
      <w:proofErr w:type="spellEnd"/>
      <w:r w:rsidR="0037133D">
        <w:rPr>
          <w:rFonts w:ascii="Arial" w:hAnsi="Arial" w:cs="Arial"/>
          <w:sz w:val="20"/>
          <w:szCs w:val="20"/>
        </w:rPr>
        <w:t xml:space="preserve"> is the density of air, Cd is the drag coefficient and U</w:t>
      </w:r>
      <w:r w:rsidR="0037133D" w:rsidRPr="0037133D">
        <w:rPr>
          <w:rFonts w:ascii="Arial" w:hAnsi="Arial" w:cs="Arial"/>
          <w:sz w:val="20"/>
          <w:szCs w:val="20"/>
          <w:vertAlign w:val="subscript"/>
        </w:rPr>
        <w:t>10</w:t>
      </w:r>
      <w:r w:rsidR="0037133D">
        <w:rPr>
          <w:rFonts w:ascii="Arial" w:hAnsi="Arial" w:cs="Arial"/>
          <w:sz w:val="20"/>
          <w:szCs w:val="20"/>
        </w:rPr>
        <w:t xml:space="preserve"> is the 10 m wind speed.</w:t>
      </w:r>
      <w:r w:rsidR="00B0440D">
        <w:rPr>
          <w:rFonts w:ascii="Arial" w:hAnsi="Arial" w:cs="Arial"/>
          <w:sz w:val="20"/>
          <w:szCs w:val="20"/>
        </w:rPr>
        <w:t xml:space="preserve">  </w:t>
      </w:r>
      <w:r w:rsidR="00842862">
        <w:rPr>
          <w:rFonts w:ascii="Arial" w:hAnsi="Arial" w:cs="Arial"/>
          <w:sz w:val="20"/>
          <w:szCs w:val="20"/>
        </w:rPr>
        <w:t xml:space="preserve">Regions and temporal periods were Stokes drift could be a significant controller of cross-shelf transport were then identified using </w:t>
      </w:r>
      <w:r w:rsidR="00847C92">
        <w:rPr>
          <w:rFonts w:ascii="Arial" w:hAnsi="Arial" w:cs="Arial"/>
          <w:sz w:val="20"/>
          <w:szCs w:val="20"/>
        </w:rPr>
        <w:t xml:space="preserve">these conditions and </w:t>
      </w:r>
      <w:r w:rsidR="003E74ED">
        <w:rPr>
          <w:rFonts w:ascii="Arial" w:hAnsi="Arial" w:cs="Arial"/>
          <w:sz w:val="20"/>
          <w:szCs w:val="20"/>
        </w:rPr>
        <w:t xml:space="preserve">a </w:t>
      </w:r>
      <w:r w:rsidR="00842862">
        <w:rPr>
          <w:rFonts w:ascii="Arial" w:hAnsi="Arial" w:cs="Arial"/>
          <w:sz w:val="20"/>
          <w:szCs w:val="20"/>
        </w:rPr>
        <w:t>global coverage wave model re-analysis data</w:t>
      </w:r>
      <w:r w:rsidR="000D6AB0">
        <w:rPr>
          <w:rFonts w:ascii="Arial" w:hAnsi="Arial" w:cs="Arial"/>
          <w:sz w:val="20"/>
          <w:szCs w:val="20"/>
        </w:rPr>
        <w:t>set</w:t>
      </w:r>
      <w:r w:rsidR="00842862">
        <w:rPr>
          <w:rFonts w:ascii="Arial" w:hAnsi="Arial" w:cs="Arial"/>
          <w:sz w:val="20"/>
          <w:szCs w:val="20"/>
        </w:rPr>
        <w:t xml:space="preserve"> (</w:t>
      </w:r>
      <w:proofErr w:type="spellStart"/>
      <w:r w:rsidR="00BC756A">
        <w:rPr>
          <w:rFonts w:ascii="Arial" w:hAnsi="Arial" w:cs="Arial"/>
          <w:sz w:val="20"/>
          <w:szCs w:val="20"/>
        </w:rPr>
        <w:t>Rascle</w:t>
      </w:r>
      <w:proofErr w:type="spellEnd"/>
      <w:r w:rsidR="00BC756A">
        <w:rPr>
          <w:rFonts w:ascii="Arial" w:hAnsi="Arial" w:cs="Arial"/>
          <w:sz w:val="20"/>
          <w:szCs w:val="20"/>
        </w:rPr>
        <w:t xml:space="preserve"> and </w:t>
      </w:r>
      <w:proofErr w:type="spellStart"/>
      <w:r w:rsidR="009C2157">
        <w:rPr>
          <w:rFonts w:ascii="Arial" w:hAnsi="Arial" w:cs="Arial"/>
          <w:sz w:val="20"/>
          <w:szCs w:val="20"/>
        </w:rPr>
        <w:t>Ardhuin</w:t>
      </w:r>
      <w:proofErr w:type="spellEnd"/>
      <w:r w:rsidR="009C2157">
        <w:rPr>
          <w:rFonts w:ascii="Arial" w:hAnsi="Arial" w:cs="Arial"/>
          <w:sz w:val="20"/>
          <w:szCs w:val="20"/>
        </w:rPr>
        <w:t>, 2013</w:t>
      </w:r>
      <w:r w:rsidR="009B2135">
        <w:rPr>
          <w:rFonts w:ascii="Arial" w:hAnsi="Arial" w:cs="Arial"/>
          <w:sz w:val="20"/>
          <w:szCs w:val="20"/>
        </w:rPr>
        <w:t xml:space="preserve">; </w:t>
      </w:r>
      <w:r w:rsidR="009B2135" w:rsidRPr="00F91080">
        <w:rPr>
          <w:rFonts w:ascii="Arial" w:eastAsia="Times New Roman" w:hAnsi="Arial" w:cs="Arial"/>
          <w:color w:val="000000"/>
          <w:sz w:val="20"/>
          <w:szCs w:val="20"/>
        </w:rPr>
        <w:t>WAVEWATCH III development group</w:t>
      </w:r>
      <w:r w:rsidR="008A1747">
        <w:rPr>
          <w:rFonts w:ascii="Arial" w:eastAsia="Times New Roman" w:hAnsi="Arial" w:cs="Arial"/>
          <w:color w:val="000000"/>
          <w:sz w:val="20"/>
          <w:szCs w:val="20"/>
        </w:rPr>
        <w:t xml:space="preserve">, </w:t>
      </w:r>
      <w:r w:rsidR="009B2135">
        <w:rPr>
          <w:rFonts w:ascii="Arial" w:eastAsia="Times New Roman" w:hAnsi="Arial" w:cs="Arial"/>
          <w:color w:val="000000"/>
          <w:sz w:val="20"/>
          <w:szCs w:val="20"/>
        </w:rPr>
        <w:t>2016</w:t>
      </w:r>
      <w:r w:rsidR="00842862">
        <w:rPr>
          <w:rFonts w:ascii="Arial" w:hAnsi="Arial" w:cs="Arial"/>
          <w:sz w:val="20"/>
          <w:szCs w:val="20"/>
        </w:rPr>
        <w:t>).</w:t>
      </w:r>
      <w:r w:rsidR="009B3D95">
        <w:rPr>
          <w:rFonts w:ascii="Arial" w:hAnsi="Arial" w:cs="Arial"/>
          <w:sz w:val="20"/>
          <w:szCs w:val="20"/>
        </w:rPr>
        <w:t xml:space="preserve">  </w:t>
      </w:r>
      <w:r w:rsidR="00883681">
        <w:rPr>
          <w:rFonts w:ascii="Arial" w:hAnsi="Arial" w:cs="Arial"/>
          <w:sz w:val="20"/>
          <w:szCs w:val="20"/>
        </w:rPr>
        <w:t xml:space="preserve">The mathematical method described in </w:t>
      </w:r>
      <w:r w:rsidR="00883681" w:rsidRPr="00E6053E">
        <w:rPr>
          <w:rFonts w:ascii="Arial" w:hAnsi="Arial" w:cs="Arial"/>
          <w:sz w:val="20"/>
          <w:szCs w:val="20"/>
        </w:rPr>
        <w:t xml:space="preserve">section </w:t>
      </w:r>
      <w:r w:rsidR="00F11D36">
        <w:rPr>
          <w:rFonts w:ascii="Arial" w:hAnsi="Arial"/>
          <w:sz w:val="20"/>
          <w:szCs w:val="20"/>
        </w:rPr>
        <w:t>2.1</w:t>
      </w:r>
      <w:r w:rsidR="00883681" w:rsidRPr="00E6053E">
        <w:rPr>
          <w:rFonts w:ascii="Arial" w:hAnsi="Arial"/>
          <w:sz w:val="20"/>
          <w:szCs w:val="20"/>
        </w:rPr>
        <w:t xml:space="preserve"> </w:t>
      </w:r>
      <w:r w:rsidR="004E1A9B">
        <w:rPr>
          <w:rFonts w:ascii="Arial" w:hAnsi="Arial"/>
          <w:sz w:val="20"/>
          <w:szCs w:val="20"/>
        </w:rPr>
        <w:t>was</w:t>
      </w:r>
      <w:r w:rsidR="00883681" w:rsidRPr="00E6053E">
        <w:rPr>
          <w:rFonts w:ascii="Arial" w:hAnsi="Arial"/>
          <w:sz w:val="20"/>
          <w:szCs w:val="20"/>
        </w:rPr>
        <w:t xml:space="preserve"> used to determine the</w:t>
      </w:r>
      <w:r w:rsidR="00883681">
        <w:rPr>
          <w:rFonts w:ascii="Arial" w:hAnsi="Arial"/>
          <w:sz w:val="20"/>
          <w:szCs w:val="20"/>
        </w:rPr>
        <w:t xml:space="preserve"> sh</w:t>
      </w:r>
      <w:r w:rsidR="009E6775">
        <w:rPr>
          <w:rFonts w:ascii="Arial" w:hAnsi="Arial"/>
          <w:sz w:val="20"/>
          <w:szCs w:val="20"/>
        </w:rPr>
        <w:t xml:space="preserve">elf boundary and normal vectors. </w:t>
      </w:r>
      <w:r w:rsidR="00205017">
        <w:rPr>
          <w:rFonts w:ascii="Arial" w:hAnsi="Arial" w:cs="Arial"/>
          <w:sz w:val="20"/>
          <w:szCs w:val="20"/>
        </w:rPr>
        <w:t xml:space="preserve">The proportion of total surface </w:t>
      </w:r>
      <w:r w:rsidR="00F467D8">
        <w:rPr>
          <w:rFonts w:ascii="Arial" w:hAnsi="Arial" w:cs="Arial"/>
          <w:sz w:val="20"/>
          <w:szCs w:val="20"/>
        </w:rPr>
        <w:t>current</w:t>
      </w:r>
      <w:r w:rsidR="00E9799C">
        <w:rPr>
          <w:rFonts w:ascii="Arial" w:hAnsi="Arial" w:cs="Arial"/>
          <w:sz w:val="20"/>
          <w:szCs w:val="20"/>
        </w:rPr>
        <w:t xml:space="preserve"> </w:t>
      </w:r>
      <w:r w:rsidR="004833DB">
        <w:rPr>
          <w:rFonts w:ascii="Arial" w:hAnsi="Arial" w:cs="Arial"/>
          <w:sz w:val="20"/>
          <w:szCs w:val="20"/>
        </w:rPr>
        <w:t xml:space="preserve">across the shelf edge </w:t>
      </w:r>
      <w:r w:rsidR="003254A7">
        <w:rPr>
          <w:rFonts w:ascii="Arial" w:hAnsi="Arial" w:cs="Arial"/>
          <w:sz w:val="20"/>
          <w:szCs w:val="20"/>
        </w:rPr>
        <w:t>due to the S</w:t>
      </w:r>
      <w:r w:rsidR="00205017">
        <w:rPr>
          <w:rFonts w:ascii="Arial" w:hAnsi="Arial" w:cs="Arial"/>
          <w:sz w:val="20"/>
          <w:szCs w:val="20"/>
        </w:rPr>
        <w:t>tokes drif</w:t>
      </w:r>
      <w:r w:rsidR="00F467D8">
        <w:rPr>
          <w:rFonts w:ascii="Arial" w:hAnsi="Arial" w:cs="Arial"/>
          <w:sz w:val="20"/>
          <w:szCs w:val="20"/>
        </w:rPr>
        <w:t>t</w:t>
      </w:r>
      <w:r w:rsidR="00D16A2B">
        <w:rPr>
          <w:rFonts w:ascii="Arial" w:hAnsi="Arial" w:cs="Arial"/>
          <w:sz w:val="20"/>
          <w:szCs w:val="20"/>
        </w:rPr>
        <w:t xml:space="preserve"> current</w:t>
      </w:r>
      <w:r w:rsidR="00DD2D07">
        <w:rPr>
          <w:rFonts w:ascii="Arial" w:hAnsi="Arial" w:cs="Arial"/>
          <w:sz w:val="20"/>
          <w:szCs w:val="20"/>
        </w:rPr>
        <w:t xml:space="preserve">, </w:t>
      </w:r>
      <w:r w:rsidR="00D16A2B">
        <w:rPr>
          <w:rFonts w:ascii="Arial" w:hAnsi="Arial" w:cs="Arial"/>
          <w:sz w:val="20"/>
          <w:szCs w:val="20"/>
        </w:rPr>
        <w:t>C</w:t>
      </w:r>
      <w:r w:rsidR="00D16A2B">
        <w:rPr>
          <w:rFonts w:ascii="Arial" w:hAnsi="Arial" w:cs="Arial"/>
          <w:sz w:val="20"/>
          <w:szCs w:val="20"/>
          <w:vertAlign w:val="subscript"/>
        </w:rPr>
        <w:t>S</w:t>
      </w:r>
      <w:r w:rsidR="00DD2D07">
        <w:rPr>
          <w:rFonts w:ascii="Arial" w:hAnsi="Arial" w:cs="Arial"/>
          <w:sz w:val="20"/>
          <w:szCs w:val="20"/>
        </w:rPr>
        <w:t>,</w:t>
      </w:r>
      <w:r w:rsidR="002E160F">
        <w:rPr>
          <w:rFonts w:ascii="Arial" w:hAnsi="Arial" w:cs="Arial"/>
          <w:sz w:val="20"/>
          <w:szCs w:val="20"/>
        </w:rPr>
        <w:t xml:space="preserve"> </w:t>
      </w:r>
      <w:r w:rsidR="009D50C9">
        <w:rPr>
          <w:rFonts w:ascii="Arial" w:hAnsi="Arial" w:cs="Arial"/>
          <w:sz w:val="20"/>
          <w:szCs w:val="20"/>
        </w:rPr>
        <w:t>was then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2369"/>
      </w:tblGrid>
      <w:tr w:rsidR="00DD66A2" w14:paraId="5A1418E5" w14:textId="77777777" w:rsidTr="00935332">
        <w:tc>
          <w:tcPr>
            <w:tcW w:w="7479" w:type="dxa"/>
          </w:tcPr>
          <w:p w14:paraId="3B57B23D" w14:textId="1CE53A63" w:rsidR="00DD66A2" w:rsidRDefault="00DF68BC" w:rsidP="00EF5CA9">
            <w:pPr>
              <w:spacing w:line="480" w:lineRule="auto"/>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Stoke</m:t>
                    </m:r>
                  </m:sub>
                </m:sSub>
                <m:r>
                  <w:rPr>
                    <w:rFonts w:ascii="Cambria Math" w:hAnsi="Cambria Math" w:cs="Arial"/>
                    <w:sz w:val="20"/>
                    <w:szCs w:val="20"/>
                  </w:rPr>
                  <m:t>=</m:t>
                </m:r>
                <m:f>
                  <m:fPr>
                    <m:ctrlPr>
                      <w:rPr>
                        <w:rFonts w:ascii="Cambria Math" w:hAnsi="Cambria Math" w:cs="Arial"/>
                        <w:i/>
                        <w:sz w:val="20"/>
                        <w:szCs w:val="20"/>
                      </w:rPr>
                    </m:ctrlPr>
                  </m:fPr>
                  <m:num>
                    <m:d>
                      <m:dPr>
                        <m:begChr m:val="|"/>
                        <m:endChr m:val="|"/>
                        <m:ctrlPr>
                          <w:rPr>
                            <w:rFonts w:ascii="Cambria Math" w:hAnsi="Cambria Math" w:cs="Arial"/>
                            <w:i/>
                            <w:sz w:val="20"/>
                            <w:szCs w:val="20"/>
                          </w:rPr>
                        </m:ctrlPr>
                      </m:dPr>
                      <m:e>
                        <m:r>
                          <w:rPr>
                            <w:rFonts w:ascii="Cambria Math" w:hAnsi="Cambria Math" w:cs="Arial"/>
                            <w:sz w:val="20"/>
                            <w:szCs w:val="20"/>
                          </w:rPr>
                          <m:t>n</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C</m:t>
                                </m:r>
                              </m:e>
                              <m:sub>
                                <m:r>
                                  <w:rPr>
                                    <w:rFonts w:ascii="Cambria Math" w:hAnsi="Cambria Math" w:cs="Arial"/>
                                    <w:sz w:val="20"/>
                                    <w:szCs w:val="20"/>
                                  </w:rPr>
                                  <m:t>S</m:t>
                                </m:r>
                              </m:sub>
                            </m:sSub>
                          </m:e>
                        </m:d>
                      </m:e>
                    </m:d>
                  </m:num>
                  <m:den>
                    <m:d>
                      <m:dPr>
                        <m:begChr m:val="|"/>
                        <m:endChr m:val="|"/>
                        <m:ctrlPr>
                          <w:rPr>
                            <w:rFonts w:ascii="Cambria Math" w:hAnsi="Cambria Math" w:cs="Arial"/>
                            <w:i/>
                            <w:sz w:val="20"/>
                            <w:szCs w:val="20"/>
                          </w:rPr>
                        </m:ctrlPr>
                      </m:dPr>
                      <m:e>
                        <m:r>
                          <w:rPr>
                            <w:rFonts w:ascii="Cambria Math" w:hAnsi="Cambria Math" w:cs="Arial"/>
                            <w:sz w:val="20"/>
                            <w:szCs w:val="20"/>
                          </w:rPr>
                          <m:t>n</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C</m:t>
                                </m:r>
                              </m:e>
                              <m:sub>
                                <m:r>
                                  <w:rPr>
                                    <w:rFonts w:ascii="Cambria Math" w:hAnsi="Cambria Math" w:cs="Arial"/>
                                    <w:sz w:val="20"/>
                                    <w:szCs w:val="20"/>
                                  </w:rPr>
                                  <m:t>E+45</m:t>
                                </m:r>
                              </m:sub>
                            </m:sSub>
                          </m:e>
                        </m:d>
                      </m:e>
                    </m:d>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n</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C</m:t>
                                </m:r>
                              </m:e>
                              <m:sub>
                                <m:r>
                                  <w:rPr>
                                    <w:rFonts w:ascii="Cambria Math" w:hAnsi="Cambria Math" w:cs="Arial"/>
                                    <w:sz w:val="20"/>
                                    <w:szCs w:val="20"/>
                                  </w:rPr>
                                  <m:t>G</m:t>
                                </m:r>
                              </m:sub>
                            </m:sSub>
                          </m:e>
                        </m:d>
                      </m:e>
                    </m:d>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n</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C</m:t>
                                </m:r>
                              </m:e>
                              <m:sub>
                                <m:r>
                                  <w:rPr>
                                    <w:rFonts w:ascii="Cambria Math" w:hAnsi="Cambria Math" w:cs="Arial"/>
                                    <w:sz w:val="20"/>
                                    <w:szCs w:val="20"/>
                                  </w:rPr>
                                  <m:t>S</m:t>
                                </m:r>
                              </m:sub>
                            </m:sSub>
                          </m:e>
                        </m:d>
                      </m:e>
                    </m:d>
                  </m:den>
                </m:f>
              </m:oMath>
            </m:oMathPara>
          </w:p>
        </w:tc>
        <w:tc>
          <w:tcPr>
            <w:tcW w:w="2369" w:type="dxa"/>
          </w:tcPr>
          <w:p w14:paraId="2E5DA873" w14:textId="62FC286B" w:rsidR="00DD66A2" w:rsidRDefault="00FA6D2B" w:rsidP="00935332">
            <w:pPr>
              <w:spacing w:line="480" w:lineRule="auto"/>
              <w:jc w:val="center"/>
              <w:rPr>
                <w:rFonts w:ascii="Arial" w:hAnsi="Arial" w:cs="Arial"/>
                <w:sz w:val="20"/>
                <w:szCs w:val="20"/>
              </w:rPr>
            </w:pPr>
            <w:r>
              <w:rPr>
                <w:rFonts w:ascii="Arial" w:hAnsi="Arial" w:cs="Arial"/>
                <w:sz w:val="20"/>
                <w:szCs w:val="20"/>
              </w:rPr>
              <w:t>(4</w:t>
            </w:r>
            <w:r w:rsidR="00DD66A2">
              <w:rPr>
                <w:rFonts w:ascii="Arial" w:hAnsi="Arial" w:cs="Arial"/>
                <w:sz w:val="20"/>
                <w:szCs w:val="20"/>
              </w:rPr>
              <w:t>)</w:t>
            </w:r>
          </w:p>
        </w:tc>
      </w:tr>
    </w:tbl>
    <w:p w14:paraId="327048CD" w14:textId="101B051A" w:rsidR="006B2596" w:rsidRDefault="00DD66A2" w:rsidP="00DD66A2">
      <w:pPr>
        <w:tabs>
          <w:tab w:val="left" w:pos="720"/>
          <w:tab w:val="left" w:pos="1440"/>
          <w:tab w:val="left" w:pos="2160"/>
          <w:tab w:val="left" w:pos="2880"/>
          <w:tab w:val="left" w:pos="7495"/>
        </w:tabs>
        <w:spacing w:line="480" w:lineRule="auto"/>
        <w:rPr>
          <w:rFonts w:ascii="Arial" w:hAnsi="Arial" w:cs="Arial"/>
          <w:sz w:val="20"/>
          <w:szCs w:val="20"/>
        </w:rPr>
      </w:pPr>
      <w:r>
        <w:rPr>
          <w:rFonts w:ascii="Arial" w:hAnsi="Arial" w:cs="Arial"/>
          <w:sz w:val="20"/>
          <w:szCs w:val="20"/>
        </w:rPr>
        <w:tab/>
      </w:r>
    </w:p>
    <w:p w14:paraId="3107FDDF" w14:textId="7065C96A" w:rsidR="000B2045" w:rsidRDefault="0028767A" w:rsidP="005F2CC9">
      <w:pPr>
        <w:spacing w:line="480" w:lineRule="auto"/>
        <w:rPr>
          <w:rFonts w:ascii="Arial" w:hAnsi="Arial" w:cs="Arial"/>
          <w:b/>
          <w:sz w:val="20"/>
          <w:szCs w:val="20"/>
        </w:rPr>
      </w:pPr>
      <w:r>
        <w:rPr>
          <w:rFonts w:ascii="Arial" w:hAnsi="Arial" w:cs="Arial"/>
          <w:b/>
          <w:sz w:val="20"/>
          <w:szCs w:val="20"/>
        </w:rPr>
        <w:t>2.4</w:t>
      </w:r>
      <w:r w:rsidR="00E853A2" w:rsidRPr="00735EDC">
        <w:rPr>
          <w:rFonts w:ascii="Arial" w:hAnsi="Arial" w:cs="Arial"/>
          <w:b/>
          <w:sz w:val="20"/>
          <w:szCs w:val="20"/>
        </w:rPr>
        <w:t xml:space="preserve"> </w:t>
      </w:r>
      <w:r w:rsidR="00A245AB">
        <w:rPr>
          <w:rFonts w:ascii="Arial" w:hAnsi="Arial" w:cs="Arial"/>
          <w:b/>
          <w:sz w:val="20"/>
          <w:szCs w:val="20"/>
        </w:rPr>
        <w:t xml:space="preserve">Case study: </w:t>
      </w:r>
      <w:r w:rsidR="00E9405C">
        <w:rPr>
          <w:rFonts w:ascii="Arial" w:hAnsi="Arial" w:cs="Arial"/>
          <w:b/>
          <w:sz w:val="20"/>
          <w:szCs w:val="20"/>
        </w:rPr>
        <w:t>c</w:t>
      </w:r>
      <w:r w:rsidR="002116E1">
        <w:rPr>
          <w:rFonts w:ascii="Arial" w:hAnsi="Arial" w:cs="Arial"/>
          <w:b/>
          <w:sz w:val="20"/>
          <w:szCs w:val="20"/>
        </w:rPr>
        <w:t>ross-shelf currents in</w:t>
      </w:r>
      <w:r w:rsidR="00E853A2" w:rsidRPr="00735EDC">
        <w:rPr>
          <w:rFonts w:ascii="Arial" w:hAnsi="Arial" w:cs="Arial"/>
          <w:b/>
          <w:sz w:val="20"/>
          <w:szCs w:val="20"/>
        </w:rPr>
        <w:t xml:space="preserve"> European continental shelf</w:t>
      </w:r>
      <w:r w:rsidR="002116E1">
        <w:rPr>
          <w:rFonts w:ascii="Arial" w:hAnsi="Arial" w:cs="Arial"/>
          <w:b/>
          <w:sz w:val="20"/>
          <w:szCs w:val="20"/>
        </w:rPr>
        <w:t xml:space="preserve"> seas</w:t>
      </w:r>
    </w:p>
    <w:p w14:paraId="55F4108E" w14:textId="7BF9BDDB" w:rsidR="00580CAC" w:rsidRDefault="0037611A" w:rsidP="005F2CC9">
      <w:pPr>
        <w:spacing w:line="480" w:lineRule="auto"/>
        <w:rPr>
          <w:rFonts w:ascii="Arial" w:hAnsi="Arial" w:cs="Arial"/>
          <w:sz w:val="20"/>
          <w:szCs w:val="20"/>
        </w:rPr>
      </w:pPr>
      <w:r>
        <w:rPr>
          <w:rFonts w:ascii="Arial" w:hAnsi="Arial" w:cs="Arial"/>
          <w:sz w:val="20"/>
          <w:szCs w:val="20"/>
        </w:rPr>
        <w:t>The case study focus</w:t>
      </w:r>
      <w:r w:rsidR="00624759">
        <w:rPr>
          <w:rFonts w:ascii="Arial" w:hAnsi="Arial" w:cs="Arial"/>
          <w:sz w:val="20"/>
          <w:szCs w:val="20"/>
        </w:rPr>
        <w:t>es</w:t>
      </w:r>
      <w:r w:rsidR="003E77C5">
        <w:rPr>
          <w:rFonts w:ascii="Arial" w:hAnsi="Arial" w:cs="Arial"/>
          <w:sz w:val="20"/>
          <w:szCs w:val="20"/>
        </w:rPr>
        <w:t xml:space="preserve"> on the </w:t>
      </w:r>
      <w:r w:rsidR="00AE7C2A">
        <w:rPr>
          <w:rFonts w:ascii="Arial" w:hAnsi="Arial" w:cs="Arial"/>
          <w:sz w:val="20"/>
          <w:szCs w:val="20"/>
        </w:rPr>
        <w:t>shelf-</w:t>
      </w:r>
      <w:r w:rsidR="00B74BB7">
        <w:rPr>
          <w:rFonts w:ascii="Arial" w:hAnsi="Arial" w:cs="Arial"/>
          <w:sz w:val="20"/>
          <w:szCs w:val="20"/>
        </w:rPr>
        <w:t xml:space="preserve">edge within the </w:t>
      </w:r>
      <w:r w:rsidR="003E77C5">
        <w:rPr>
          <w:rFonts w:ascii="Arial" w:hAnsi="Arial" w:cs="Arial"/>
          <w:sz w:val="20"/>
          <w:szCs w:val="20"/>
        </w:rPr>
        <w:t xml:space="preserve">North East Atlantic </w:t>
      </w:r>
      <w:r w:rsidR="00C26CA2">
        <w:rPr>
          <w:rFonts w:ascii="Arial" w:hAnsi="Arial" w:cs="Arial"/>
          <w:sz w:val="20"/>
          <w:szCs w:val="20"/>
        </w:rPr>
        <w:t xml:space="preserve">between </w:t>
      </w:r>
      <w:r w:rsidR="00B74BB7">
        <w:rPr>
          <w:rFonts w:ascii="Arial" w:hAnsi="Arial" w:cs="Arial"/>
          <w:sz w:val="20"/>
          <w:szCs w:val="20"/>
        </w:rPr>
        <w:t>42 to 62</w:t>
      </w:r>
      <w:r w:rsidR="00B74BB7">
        <w:rPr>
          <w:rFonts w:ascii="Arial" w:hAnsi="Arial" w:cs="Arial"/>
          <w:sz w:val="20"/>
          <w:szCs w:val="20"/>
        </w:rPr>
        <w:sym w:font="Symbol" w:char="F0B0"/>
      </w:r>
      <w:r w:rsidR="006F4205">
        <w:rPr>
          <w:rFonts w:ascii="Arial" w:hAnsi="Arial" w:cs="Arial"/>
          <w:sz w:val="20"/>
          <w:szCs w:val="20"/>
        </w:rPr>
        <w:t>N</w:t>
      </w:r>
      <w:proofErr w:type="gramStart"/>
      <w:r w:rsidR="006F4205">
        <w:rPr>
          <w:rFonts w:ascii="Arial" w:hAnsi="Arial" w:cs="Arial"/>
          <w:sz w:val="20"/>
          <w:szCs w:val="20"/>
        </w:rPr>
        <w:t>.</w:t>
      </w:r>
      <w:proofErr w:type="gramEnd"/>
    </w:p>
    <w:p w14:paraId="27737746" w14:textId="77777777" w:rsidR="00720107" w:rsidRPr="007451CC" w:rsidRDefault="00720107" w:rsidP="007451CC">
      <w:pPr>
        <w:spacing w:line="480" w:lineRule="auto"/>
        <w:rPr>
          <w:rFonts w:ascii="Arial" w:hAnsi="Arial" w:cs="Arial"/>
          <w:sz w:val="20"/>
          <w:szCs w:val="20"/>
        </w:rPr>
      </w:pPr>
    </w:p>
    <w:p w14:paraId="792452BA" w14:textId="5504154C" w:rsidR="002D3315" w:rsidRPr="007451CC" w:rsidRDefault="002D3315" w:rsidP="007451CC">
      <w:pPr>
        <w:spacing w:line="480" w:lineRule="auto"/>
        <w:rPr>
          <w:rFonts w:ascii="Arial" w:hAnsi="Arial" w:cs="Arial"/>
          <w:sz w:val="20"/>
          <w:szCs w:val="20"/>
        </w:rPr>
      </w:pPr>
      <w:r w:rsidRPr="007451CC">
        <w:rPr>
          <w:rFonts w:ascii="Arial" w:hAnsi="Arial" w:cs="Arial"/>
          <w:b/>
          <w:sz w:val="20"/>
          <w:szCs w:val="20"/>
        </w:rPr>
        <w:t xml:space="preserve">2.4.1 Case study </w:t>
      </w:r>
      <w:r w:rsidR="00F6155F" w:rsidRPr="007451CC">
        <w:rPr>
          <w:rFonts w:ascii="Arial" w:hAnsi="Arial" w:cs="Arial"/>
          <w:b/>
          <w:sz w:val="20"/>
          <w:szCs w:val="20"/>
        </w:rPr>
        <w:t>data</w:t>
      </w:r>
      <w:r w:rsidR="00625AA1" w:rsidRPr="007451CC">
        <w:rPr>
          <w:rFonts w:ascii="Arial" w:hAnsi="Arial" w:cs="Arial"/>
          <w:sz w:val="20"/>
          <w:szCs w:val="20"/>
        </w:rPr>
        <w:t xml:space="preserve"> </w:t>
      </w:r>
    </w:p>
    <w:p w14:paraId="028B3D4C" w14:textId="3C30369C" w:rsidR="00CA2F62" w:rsidRPr="007451CC" w:rsidRDefault="004278A3" w:rsidP="007451CC">
      <w:pPr>
        <w:spacing w:line="480" w:lineRule="auto"/>
        <w:rPr>
          <w:rFonts w:ascii="Arial" w:eastAsia="Times New Roman" w:hAnsi="Arial" w:cs="Arial"/>
          <w:sz w:val="20"/>
          <w:szCs w:val="20"/>
        </w:rPr>
      </w:pPr>
      <w:r w:rsidRPr="007451CC">
        <w:rPr>
          <w:rFonts w:ascii="Arial" w:hAnsi="Arial" w:cs="Arial"/>
          <w:sz w:val="20"/>
          <w:szCs w:val="20"/>
        </w:rPr>
        <w:t xml:space="preserve">The </w:t>
      </w:r>
      <w:r w:rsidR="007B5AB0" w:rsidRPr="007451CC">
        <w:rPr>
          <w:rFonts w:ascii="Arial" w:hAnsi="Arial" w:cs="Arial"/>
          <w:sz w:val="20"/>
          <w:szCs w:val="20"/>
        </w:rPr>
        <w:t xml:space="preserve">North Atlantic </w:t>
      </w:r>
      <w:r w:rsidR="00E22C7E" w:rsidRPr="007451CC">
        <w:rPr>
          <w:rFonts w:ascii="Arial" w:hAnsi="Arial" w:cs="Arial"/>
          <w:sz w:val="20"/>
          <w:szCs w:val="20"/>
        </w:rPr>
        <w:t>configuration</w:t>
      </w:r>
      <w:r w:rsidR="007B5AB0" w:rsidRPr="007451CC">
        <w:rPr>
          <w:rFonts w:ascii="Arial" w:hAnsi="Arial" w:cs="Arial"/>
          <w:sz w:val="20"/>
          <w:szCs w:val="20"/>
        </w:rPr>
        <w:t xml:space="preserve"> (NATL60)</w:t>
      </w:r>
      <w:r w:rsidR="00E22C7E" w:rsidRPr="007451CC">
        <w:rPr>
          <w:rFonts w:ascii="Arial" w:hAnsi="Arial" w:cs="Arial"/>
          <w:sz w:val="20"/>
          <w:szCs w:val="20"/>
        </w:rPr>
        <w:t xml:space="preserve"> of the Nucleus for European Modelling of the Ocean (NEMO</w:t>
      </w:r>
      <w:r w:rsidR="009D678D" w:rsidRPr="007451CC">
        <w:rPr>
          <w:rFonts w:ascii="Arial" w:hAnsi="Arial" w:cs="Arial"/>
          <w:sz w:val="20"/>
          <w:szCs w:val="20"/>
        </w:rPr>
        <w:t>, v3.6</w:t>
      </w:r>
      <w:r w:rsidR="00C72383" w:rsidRPr="007451CC">
        <w:rPr>
          <w:rFonts w:ascii="Arial" w:hAnsi="Arial" w:cs="Arial"/>
          <w:sz w:val="20"/>
          <w:szCs w:val="20"/>
        </w:rPr>
        <w:t>;</w:t>
      </w:r>
      <w:r w:rsidR="00472084" w:rsidRPr="007451CC">
        <w:rPr>
          <w:rFonts w:ascii="Arial" w:hAnsi="Arial" w:cs="Arial"/>
          <w:sz w:val="20"/>
          <w:szCs w:val="20"/>
        </w:rPr>
        <w:t xml:space="preserve"> </w:t>
      </w:r>
      <w:proofErr w:type="spellStart"/>
      <w:r w:rsidR="00FD5DDC" w:rsidRPr="007451CC">
        <w:rPr>
          <w:rFonts w:ascii="Arial" w:hAnsi="Arial" w:cs="Arial"/>
          <w:sz w:val="20"/>
          <w:szCs w:val="20"/>
        </w:rPr>
        <w:t>Madec</w:t>
      </w:r>
      <w:proofErr w:type="spellEnd"/>
      <w:r w:rsidR="00FD5DDC" w:rsidRPr="007451CC">
        <w:rPr>
          <w:rFonts w:ascii="Arial" w:hAnsi="Arial" w:cs="Arial"/>
          <w:sz w:val="20"/>
          <w:szCs w:val="20"/>
        </w:rPr>
        <w:t>, 2016</w:t>
      </w:r>
      <w:r w:rsidR="00E22C7E" w:rsidRPr="007451CC">
        <w:rPr>
          <w:rFonts w:ascii="Arial" w:hAnsi="Arial" w:cs="Arial"/>
          <w:sz w:val="20"/>
          <w:szCs w:val="20"/>
        </w:rPr>
        <w:t xml:space="preserve">) </w:t>
      </w:r>
      <w:r w:rsidR="00F32589" w:rsidRPr="007451CC">
        <w:rPr>
          <w:rFonts w:ascii="Arial" w:hAnsi="Arial" w:cs="Arial"/>
          <w:sz w:val="20"/>
          <w:szCs w:val="20"/>
        </w:rPr>
        <w:t xml:space="preserve">was designed to capture and simulate </w:t>
      </w:r>
      <w:r w:rsidR="00324C3D" w:rsidRPr="007451CC">
        <w:rPr>
          <w:rFonts w:ascii="Arial" w:hAnsi="Arial" w:cs="Arial"/>
          <w:sz w:val="20"/>
          <w:szCs w:val="20"/>
        </w:rPr>
        <w:t xml:space="preserve">ocean </w:t>
      </w:r>
      <w:r w:rsidR="00F32589" w:rsidRPr="007451CC">
        <w:rPr>
          <w:rFonts w:ascii="Arial" w:hAnsi="Arial" w:cs="Arial"/>
          <w:sz w:val="20"/>
          <w:szCs w:val="20"/>
        </w:rPr>
        <w:t>sub-</w:t>
      </w:r>
      <w:proofErr w:type="spellStart"/>
      <w:r w:rsidR="00F32589" w:rsidRPr="007451CC">
        <w:rPr>
          <w:rFonts w:ascii="Arial" w:hAnsi="Arial" w:cs="Arial"/>
          <w:sz w:val="20"/>
          <w:szCs w:val="20"/>
        </w:rPr>
        <w:t>mesoscale</w:t>
      </w:r>
      <w:proofErr w:type="spellEnd"/>
      <w:r w:rsidR="00F32589" w:rsidRPr="007451CC">
        <w:rPr>
          <w:rFonts w:ascii="Arial" w:hAnsi="Arial" w:cs="Arial"/>
          <w:sz w:val="20"/>
          <w:szCs w:val="20"/>
        </w:rPr>
        <w:t xml:space="preserve"> features </w:t>
      </w:r>
      <w:r w:rsidR="006006B7" w:rsidRPr="007451CC">
        <w:rPr>
          <w:rFonts w:ascii="Arial" w:hAnsi="Arial" w:cs="Arial"/>
          <w:sz w:val="20"/>
          <w:szCs w:val="20"/>
        </w:rPr>
        <w:t xml:space="preserve">and </w:t>
      </w:r>
      <w:r w:rsidR="000166EF" w:rsidRPr="007451CC">
        <w:rPr>
          <w:rFonts w:ascii="Arial" w:hAnsi="Arial" w:cs="Arial"/>
          <w:sz w:val="20"/>
          <w:szCs w:val="20"/>
        </w:rPr>
        <w:t>flows. The</w:t>
      </w:r>
      <w:r w:rsidR="006006B7" w:rsidRPr="007451CC">
        <w:rPr>
          <w:rFonts w:ascii="Arial" w:hAnsi="Arial" w:cs="Arial"/>
          <w:sz w:val="20"/>
          <w:szCs w:val="20"/>
        </w:rPr>
        <w:t xml:space="preserve"> </w:t>
      </w:r>
      <w:r w:rsidR="000A4168" w:rsidRPr="007451CC">
        <w:rPr>
          <w:rFonts w:ascii="Arial" w:hAnsi="Arial" w:cs="Arial"/>
          <w:sz w:val="20"/>
          <w:szCs w:val="20"/>
        </w:rPr>
        <w:t xml:space="preserve">configuration </w:t>
      </w:r>
      <w:r w:rsidR="000166EF" w:rsidRPr="007451CC">
        <w:rPr>
          <w:rFonts w:ascii="Arial" w:hAnsi="Arial" w:cs="Arial"/>
          <w:sz w:val="20"/>
          <w:szCs w:val="20"/>
        </w:rPr>
        <w:t>used here (CJM165)</w:t>
      </w:r>
      <w:r w:rsidR="00DB2EC4" w:rsidRPr="007451CC">
        <w:rPr>
          <w:rFonts w:ascii="Arial" w:hAnsi="Arial" w:cs="Arial"/>
          <w:sz w:val="20"/>
          <w:szCs w:val="20"/>
        </w:rPr>
        <w:t xml:space="preserve"> includes</w:t>
      </w:r>
      <w:r w:rsidR="00B63B12" w:rsidRPr="007451CC">
        <w:rPr>
          <w:rFonts w:ascii="Arial" w:hAnsi="Arial" w:cs="Arial"/>
          <w:sz w:val="20"/>
          <w:szCs w:val="20"/>
        </w:rPr>
        <w:t xml:space="preserve"> the coupling of an</w:t>
      </w:r>
      <w:r w:rsidR="00B91F29" w:rsidRPr="007451CC">
        <w:rPr>
          <w:rFonts w:ascii="Arial" w:hAnsi="Arial" w:cs="Arial"/>
          <w:sz w:val="20"/>
          <w:szCs w:val="20"/>
        </w:rPr>
        <w:t xml:space="preserve"> ice model</w:t>
      </w:r>
      <w:r w:rsidR="00E16E7C" w:rsidRPr="007451CC">
        <w:rPr>
          <w:rFonts w:ascii="Arial" w:hAnsi="Arial" w:cs="Arial"/>
          <w:sz w:val="20"/>
          <w:szCs w:val="20"/>
        </w:rPr>
        <w:t xml:space="preserve">, </w:t>
      </w:r>
      <w:r w:rsidR="00B91F29" w:rsidRPr="007451CC">
        <w:rPr>
          <w:rFonts w:ascii="Arial" w:hAnsi="Arial" w:cs="Arial"/>
          <w:sz w:val="20"/>
          <w:szCs w:val="20"/>
        </w:rPr>
        <w:t xml:space="preserve">atmospheric </w:t>
      </w:r>
      <w:r w:rsidR="0024731A">
        <w:rPr>
          <w:rFonts w:ascii="Arial" w:hAnsi="Arial" w:cs="Arial"/>
          <w:sz w:val="20"/>
          <w:szCs w:val="20"/>
        </w:rPr>
        <w:t xml:space="preserve">forcing and </w:t>
      </w:r>
      <w:r w:rsidR="00787657" w:rsidRPr="007451CC">
        <w:rPr>
          <w:rFonts w:ascii="Arial" w:hAnsi="Arial" w:cs="Arial"/>
          <w:sz w:val="20"/>
          <w:szCs w:val="20"/>
        </w:rPr>
        <w:t>boundary c</w:t>
      </w:r>
      <w:r w:rsidR="00C478C4" w:rsidRPr="007451CC">
        <w:rPr>
          <w:rFonts w:ascii="Arial" w:hAnsi="Arial" w:cs="Arial"/>
          <w:sz w:val="20"/>
          <w:szCs w:val="20"/>
        </w:rPr>
        <w:t>onditions</w:t>
      </w:r>
      <w:r w:rsidR="0036059C">
        <w:rPr>
          <w:rFonts w:ascii="Arial" w:hAnsi="Arial" w:cs="Arial"/>
          <w:sz w:val="20"/>
          <w:szCs w:val="20"/>
        </w:rPr>
        <w:t xml:space="preserve"> (</w:t>
      </w:r>
      <w:r w:rsidR="00590663">
        <w:rPr>
          <w:rFonts w:ascii="Arial" w:hAnsi="Arial" w:cs="Arial"/>
          <w:sz w:val="20"/>
          <w:szCs w:val="20"/>
        </w:rPr>
        <w:t>MEOM G</w:t>
      </w:r>
      <w:r w:rsidR="00503314">
        <w:rPr>
          <w:rFonts w:ascii="Arial" w:hAnsi="Arial" w:cs="Arial"/>
          <w:sz w:val="20"/>
          <w:szCs w:val="20"/>
        </w:rPr>
        <w:t>roup, 2018</w:t>
      </w:r>
      <w:r w:rsidR="0036059C">
        <w:rPr>
          <w:rFonts w:ascii="Arial" w:hAnsi="Arial" w:cs="Arial"/>
          <w:sz w:val="20"/>
          <w:szCs w:val="20"/>
        </w:rPr>
        <w:t>)</w:t>
      </w:r>
      <w:r w:rsidR="00B91F29" w:rsidRPr="007451CC">
        <w:rPr>
          <w:rFonts w:ascii="Arial" w:hAnsi="Arial" w:cs="Arial"/>
          <w:sz w:val="20"/>
          <w:szCs w:val="20"/>
        </w:rPr>
        <w:t>.</w:t>
      </w:r>
      <w:r w:rsidR="00EE610A" w:rsidRPr="007451CC">
        <w:rPr>
          <w:rFonts w:ascii="Arial" w:hAnsi="Arial" w:cs="Arial"/>
          <w:sz w:val="20"/>
          <w:szCs w:val="20"/>
        </w:rPr>
        <w:t xml:space="preserve"> </w:t>
      </w:r>
      <w:r w:rsidR="00B704D8" w:rsidRPr="007451CC">
        <w:rPr>
          <w:rFonts w:ascii="Arial" w:hAnsi="Arial" w:cs="Arial"/>
          <w:sz w:val="20"/>
          <w:szCs w:val="20"/>
        </w:rPr>
        <w:t xml:space="preserve">The </w:t>
      </w:r>
      <w:r w:rsidR="0081175E" w:rsidRPr="007451CC">
        <w:rPr>
          <w:rFonts w:ascii="Arial" w:hAnsi="Arial" w:cs="Arial"/>
          <w:sz w:val="20"/>
          <w:szCs w:val="20"/>
        </w:rPr>
        <w:t xml:space="preserve">combined </w:t>
      </w:r>
      <w:r w:rsidR="00AD2AD4" w:rsidRPr="007451CC">
        <w:rPr>
          <w:rFonts w:ascii="Arial" w:hAnsi="Arial" w:cs="Arial"/>
          <w:sz w:val="20"/>
          <w:szCs w:val="20"/>
        </w:rPr>
        <w:t>simulation</w:t>
      </w:r>
      <w:r w:rsidR="00B704D8" w:rsidRPr="007451CC">
        <w:rPr>
          <w:rFonts w:ascii="Arial" w:hAnsi="Arial" w:cs="Arial"/>
          <w:sz w:val="20"/>
          <w:szCs w:val="20"/>
        </w:rPr>
        <w:t xml:space="preserve"> </w:t>
      </w:r>
      <w:r w:rsidR="009A147D" w:rsidRPr="007451CC">
        <w:rPr>
          <w:rFonts w:ascii="Arial" w:hAnsi="Arial" w:cs="Arial"/>
          <w:sz w:val="20"/>
          <w:szCs w:val="20"/>
        </w:rPr>
        <w:t>(</w:t>
      </w:r>
      <w:r w:rsidR="001673A2" w:rsidRPr="007451CC">
        <w:rPr>
          <w:rFonts w:ascii="Arial" w:hAnsi="Arial" w:cs="Arial"/>
          <w:sz w:val="20"/>
          <w:szCs w:val="20"/>
        </w:rPr>
        <w:t xml:space="preserve">NATL60 CJM165, </w:t>
      </w:r>
      <w:r w:rsidR="009A147D" w:rsidRPr="007451CC">
        <w:rPr>
          <w:rFonts w:ascii="Arial" w:hAnsi="Arial" w:cs="Arial"/>
          <w:sz w:val="20"/>
          <w:szCs w:val="20"/>
        </w:rPr>
        <w:t xml:space="preserve">hourly, 1/60° at the equator, 300 vertical levels) </w:t>
      </w:r>
      <w:r w:rsidR="00B704D8" w:rsidRPr="007451CC">
        <w:rPr>
          <w:rFonts w:ascii="Arial" w:hAnsi="Arial" w:cs="Arial"/>
          <w:sz w:val="20"/>
          <w:szCs w:val="20"/>
        </w:rPr>
        <w:t>for</w:t>
      </w:r>
      <w:r w:rsidR="00A3677D" w:rsidRPr="007451CC">
        <w:rPr>
          <w:rFonts w:ascii="Arial" w:hAnsi="Arial" w:cs="Arial"/>
          <w:sz w:val="20"/>
          <w:szCs w:val="20"/>
        </w:rPr>
        <w:t xml:space="preserve"> one calendar year (October 2011 to September 2012</w:t>
      </w:r>
      <w:r w:rsidR="00B4197A" w:rsidRPr="007451CC">
        <w:rPr>
          <w:rFonts w:ascii="Arial" w:hAnsi="Arial" w:cs="Arial"/>
          <w:sz w:val="20"/>
          <w:szCs w:val="20"/>
        </w:rPr>
        <w:t>) was</w:t>
      </w:r>
      <w:r w:rsidR="009A147D" w:rsidRPr="007451CC">
        <w:rPr>
          <w:rFonts w:ascii="Arial" w:hAnsi="Arial" w:cs="Arial"/>
          <w:sz w:val="20"/>
          <w:szCs w:val="20"/>
        </w:rPr>
        <w:t xml:space="preserve"> used as the reference conditions</w:t>
      </w:r>
      <w:r w:rsidR="00B704D8" w:rsidRPr="007451CC">
        <w:rPr>
          <w:rFonts w:ascii="Arial" w:hAnsi="Arial" w:cs="Arial"/>
          <w:sz w:val="20"/>
          <w:szCs w:val="20"/>
        </w:rPr>
        <w:t>.</w:t>
      </w:r>
      <w:r w:rsidR="00B74305" w:rsidRPr="007451CC">
        <w:rPr>
          <w:rFonts w:ascii="Arial" w:hAnsi="Arial" w:cs="Arial"/>
          <w:sz w:val="20"/>
          <w:szCs w:val="20"/>
        </w:rPr>
        <w:t xml:space="preserve"> </w:t>
      </w:r>
      <w:r w:rsidR="00D52C58" w:rsidRPr="007451CC">
        <w:rPr>
          <w:rFonts w:ascii="Arial" w:hAnsi="Arial" w:cs="Arial"/>
          <w:sz w:val="20"/>
          <w:szCs w:val="20"/>
        </w:rPr>
        <w:t xml:space="preserve">The </w:t>
      </w:r>
      <w:r w:rsidR="00013508" w:rsidRPr="007451CC">
        <w:rPr>
          <w:rFonts w:ascii="Arial" w:hAnsi="Arial" w:cs="Arial"/>
          <w:sz w:val="20"/>
          <w:szCs w:val="20"/>
        </w:rPr>
        <w:t xml:space="preserve">geostrophic </w:t>
      </w:r>
      <w:r w:rsidR="00245F42" w:rsidRPr="007451CC">
        <w:rPr>
          <w:rFonts w:ascii="Arial" w:hAnsi="Arial" w:cs="Arial"/>
          <w:sz w:val="20"/>
          <w:szCs w:val="20"/>
        </w:rPr>
        <w:t xml:space="preserve">and Ekman </w:t>
      </w:r>
      <w:r w:rsidR="00930325" w:rsidRPr="007451CC">
        <w:rPr>
          <w:rFonts w:ascii="Arial" w:hAnsi="Arial" w:cs="Arial"/>
          <w:sz w:val="20"/>
          <w:szCs w:val="20"/>
        </w:rPr>
        <w:t xml:space="preserve">current </w:t>
      </w:r>
      <w:r w:rsidR="00245F42" w:rsidRPr="007451CC">
        <w:rPr>
          <w:rFonts w:ascii="Arial" w:hAnsi="Arial" w:cs="Arial"/>
          <w:sz w:val="20"/>
          <w:szCs w:val="20"/>
        </w:rPr>
        <w:t xml:space="preserve">component </w:t>
      </w:r>
      <w:r w:rsidR="00D5406F" w:rsidRPr="007451CC">
        <w:rPr>
          <w:rFonts w:ascii="Arial" w:hAnsi="Arial" w:cs="Arial"/>
          <w:sz w:val="20"/>
          <w:szCs w:val="20"/>
        </w:rPr>
        <w:t>data</w:t>
      </w:r>
      <w:r w:rsidR="00AD2777" w:rsidRPr="007451CC">
        <w:rPr>
          <w:rFonts w:ascii="Arial" w:hAnsi="Arial" w:cs="Arial"/>
          <w:sz w:val="20"/>
          <w:szCs w:val="20"/>
        </w:rPr>
        <w:t xml:space="preserve"> resulting from three</w:t>
      </w:r>
      <w:r w:rsidR="00A46ED8" w:rsidRPr="007451CC">
        <w:rPr>
          <w:rFonts w:ascii="Arial" w:hAnsi="Arial" w:cs="Arial"/>
          <w:sz w:val="20"/>
          <w:szCs w:val="20"/>
        </w:rPr>
        <w:t xml:space="preserve"> altimeters flying over the</w:t>
      </w:r>
      <w:r w:rsidR="00A339DD" w:rsidRPr="007451CC">
        <w:rPr>
          <w:rFonts w:ascii="Arial" w:hAnsi="Arial" w:cs="Arial"/>
          <w:sz w:val="20"/>
          <w:szCs w:val="20"/>
        </w:rPr>
        <w:t>se</w:t>
      </w:r>
      <w:r w:rsidR="00D52C58" w:rsidRPr="007451CC">
        <w:rPr>
          <w:rFonts w:ascii="Arial" w:hAnsi="Arial" w:cs="Arial"/>
          <w:sz w:val="20"/>
          <w:szCs w:val="20"/>
        </w:rPr>
        <w:t xml:space="preserve"> reference conditions</w:t>
      </w:r>
      <w:r w:rsidR="00C3599E" w:rsidRPr="007451CC">
        <w:rPr>
          <w:rFonts w:ascii="Arial" w:hAnsi="Arial" w:cs="Arial"/>
          <w:sz w:val="20"/>
          <w:szCs w:val="20"/>
        </w:rPr>
        <w:t xml:space="preserve"> were determined</w:t>
      </w:r>
      <w:r w:rsidR="003A3AA4" w:rsidRPr="007451CC">
        <w:rPr>
          <w:rFonts w:ascii="Arial" w:hAnsi="Arial" w:cs="Arial"/>
          <w:sz w:val="20"/>
          <w:szCs w:val="20"/>
        </w:rPr>
        <w:t xml:space="preserve"> </w:t>
      </w:r>
      <w:r w:rsidR="00622FAF" w:rsidRPr="007451CC">
        <w:rPr>
          <w:rFonts w:ascii="Arial" w:hAnsi="Arial" w:cs="Arial"/>
          <w:sz w:val="20"/>
          <w:szCs w:val="20"/>
        </w:rPr>
        <w:t>using</w:t>
      </w:r>
      <w:r w:rsidR="00FA2462" w:rsidRPr="007451CC">
        <w:rPr>
          <w:rFonts w:ascii="Arial" w:hAnsi="Arial" w:cs="Arial"/>
          <w:sz w:val="20"/>
          <w:szCs w:val="20"/>
        </w:rPr>
        <w:t xml:space="preserve"> </w:t>
      </w:r>
      <w:r w:rsidR="001D2B6E" w:rsidRPr="007451CC">
        <w:rPr>
          <w:rFonts w:ascii="Arial" w:hAnsi="Arial" w:cs="Arial"/>
          <w:sz w:val="20"/>
          <w:szCs w:val="20"/>
        </w:rPr>
        <w:t xml:space="preserve">the methods of </w:t>
      </w:r>
      <w:proofErr w:type="spellStart"/>
      <w:r w:rsidR="001D2B6E" w:rsidRPr="007451CC">
        <w:rPr>
          <w:rFonts w:ascii="Arial" w:hAnsi="Arial" w:cs="Arial"/>
          <w:sz w:val="20"/>
          <w:szCs w:val="20"/>
        </w:rPr>
        <w:t>Pujol</w:t>
      </w:r>
      <w:proofErr w:type="spellEnd"/>
      <w:r w:rsidR="001D2B6E" w:rsidRPr="007451CC">
        <w:rPr>
          <w:rFonts w:ascii="Arial" w:hAnsi="Arial" w:cs="Arial"/>
          <w:sz w:val="20"/>
          <w:szCs w:val="20"/>
        </w:rPr>
        <w:t xml:space="preserve"> et al., </w:t>
      </w:r>
      <w:r w:rsidR="00E0777F">
        <w:rPr>
          <w:rFonts w:ascii="Arial" w:hAnsi="Arial" w:cs="Arial"/>
          <w:sz w:val="20"/>
          <w:szCs w:val="20"/>
        </w:rPr>
        <w:t>(</w:t>
      </w:r>
      <w:r w:rsidR="001D2B6E" w:rsidRPr="007451CC">
        <w:rPr>
          <w:rFonts w:ascii="Arial" w:hAnsi="Arial" w:cs="Arial"/>
          <w:sz w:val="20"/>
          <w:szCs w:val="20"/>
        </w:rPr>
        <w:t>2016</w:t>
      </w:r>
      <w:r w:rsidR="00E0777F">
        <w:rPr>
          <w:rFonts w:ascii="Arial" w:hAnsi="Arial" w:cs="Arial"/>
          <w:sz w:val="20"/>
          <w:szCs w:val="20"/>
        </w:rPr>
        <w:t>)</w:t>
      </w:r>
      <w:r w:rsidR="006B20A3" w:rsidRPr="007451CC">
        <w:rPr>
          <w:rFonts w:ascii="Arial" w:hAnsi="Arial" w:cs="Arial"/>
          <w:sz w:val="20"/>
          <w:szCs w:val="20"/>
        </w:rPr>
        <w:t xml:space="preserve"> </w:t>
      </w:r>
      <w:r w:rsidR="00B83996" w:rsidRPr="007451CC">
        <w:rPr>
          <w:rFonts w:ascii="Arial" w:hAnsi="Arial" w:cs="Arial"/>
          <w:sz w:val="20"/>
          <w:szCs w:val="20"/>
        </w:rPr>
        <w:t>a</w:t>
      </w:r>
      <w:r w:rsidR="006B20A3" w:rsidRPr="007451CC">
        <w:rPr>
          <w:rFonts w:ascii="Arial" w:hAnsi="Arial" w:cs="Arial"/>
          <w:sz w:val="20"/>
          <w:szCs w:val="20"/>
        </w:rPr>
        <w:t xml:space="preserve">nd </w:t>
      </w:r>
      <w:r w:rsidR="00622D4B" w:rsidRPr="007451CC">
        <w:rPr>
          <w:rFonts w:ascii="Arial" w:hAnsi="Arial" w:cs="Arial"/>
          <w:sz w:val="20"/>
          <w:szCs w:val="20"/>
        </w:rPr>
        <w:t>Rio et al., (2014)</w:t>
      </w:r>
      <w:r w:rsidR="001B4A38" w:rsidRPr="007451CC">
        <w:rPr>
          <w:rFonts w:ascii="Arial" w:hAnsi="Arial" w:cs="Arial"/>
          <w:sz w:val="20"/>
          <w:szCs w:val="20"/>
        </w:rPr>
        <w:t xml:space="preserve"> respectively</w:t>
      </w:r>
      <w:r w:rsidR="00730370" w:rsidRPr="007451CC">
        <w:rPr>
          <w:rFonts w:ascii="Arial" w:hAnsi="Arial" w:cs="Arial"/>
          <w:sz w:val="20"/>
          <w:szCs w:val="20"/>
        </w:rPr>
        <w:t>.</w:t>
      </w:r>
      <w:r w:rsidR="00C238BC" w:rsidRPr="007451CC">
        <w:rPr>
          <w:rFonts w:ascii="Arial" w:hAnsi="Arial" w:cs="Arial"/>
          <w:sz w:val="20"/>
          <w:szCs w:val="20"/>
        </w:rPr>
        <w:t xml:space="preserve"> </w:t>
      </w:r>
      <w:r w:rsidR="00DC142B" w:rsidRPr="007451CC">
        <w:rPr>
          <w:rFonts w:ascii="Arial" w:hAnsi="Arial" w:cs="Arial"/>
          <w:sz w:val="20"/>
          <w:szCs w:val="20"/>
        </w:rPr>
        <w:t>T</w:t>
      </w:r>
      <w:r w:rsidR="00BF3616" w:rsidRPr="007451CC">
        <w:rPr>
          <w:rFonts w:ascii="Arial" w:hAnsi="Arial" w:cs="Arial"/>
          <w:sz w:val="20"/>
          <w:szCs w:val="20"/>
        </w:rPr>
        <w:t xml:space="preserve">he </w:t>
      </w:r>
      <w:r w:rsidR="004D4687" w:rsidRPr="007451CC">
        <w:rPr>
          <w:rFonts w:ascii="Arial" w:hAnsi="Arial" w:cs="Arial"/>
          <w:sz w:val="20"/>
          <w:szCs w:val="20"/>
        </w:rPr>
        <w:t xml:space="preserve">total </w:t>
      </w:r>
      <w:r w:rsidR="00350EA7" w:rsidRPr="007451CC">
        <w:rPr>
          <w:rFonts w:ascii="Arial" w:hAnsi="Arial" w:cs="Arial"/>
          <w:sz w:val="20"/>
          <w:szCs w:val="20"/>
        </w:rPr>
        <w:t xml:space="preserve">surface </w:t>
      </w:r>
      <w:r w:rsidR="00BF3616" w:rsidRPr="007451CC">
        <w:rPr>
          <w:rFonts w:ascii="Arial" w:hAnsi="Arial" w:cs="Arial"/>
          <w:sz w:val="20"/>
          <w:szCs w:val="20"/>
        </w:rPr>
        <w:t>c</w:t>
      </w:r>
      <w:r w:rsidR="006567BF" w:rsidRPr="007451CC">
        <w:rPr>
          <w:rFonts w:ascii="Arial" w:hAnsi="Arial" w:cs="Arial"/>
          <w:sz w:val="20"/>
          <w:szCs w:val="20"/>
        </w:rPr>
        <w:t>urrent velocities</w:t>
      </w:r>
      <w:r w:rsidR="007E5414" w:rsidRPr="007451CC">
        <w:rPr>
          <w:rFonts w:ascii="Arial" w:hAnsi="Arial" w:cs="Arial"/>
          <w:sz w:val="20"/>
          <w:szCs w:val="20"/>
        </w:rPr>
        <w:t xml:space="preserve"> resulting</w:t>
      </w:r>
      <w:r w:rsidR="00382744" w:rsidRPr="007451CC">
        <w:rPr>
          <w:rFonts w:ascii="Arial" w:hAnsi="Arial" w:cs="Arial"/>
          <w:sz w:val="20"/>
          <w:szCs w:val="20"/>
        </w:rPr>
        <w:t xml:space="preserve"> </w:t>
      </w:r>
      <w:r w:rsidR="00F31B34" w:rsidRPr="007451CC">
        <w:rPr>
          <w:rFonts w:ascii="Arial" w:hAnsi="Arial" w:cs="Arial"/>
          <w:sz w:val="20"/>
          <w:szCs w:val="20"/>
        </w:rPr>
        <w:t>from</w:t>
      </w:r>
      <w:r w:rsidR="00847718" w:rsidRPr="007451CC">
        <w:rPr>
          <w:rFonts w:ascii="Arial" w:hAnsi="Arial" w:cs="Arial"/>
          <w:sz w:val="20"/>
          <w:szCs w:val="20"/>
        </w:rPr>
        <w:t xml:space="preserve"> SKIM</w:t>
      </w:r>
      <w:r w:rsidR="00750578" w:rsidRPr="007451CC">
        <w:rPr>
          <w:rFonts w:ascii="Arial" w:hAnsi="Arial" w:cs="Arial"/>
          <w:sz w:val="20"/>
          <w:szCs w:val="20"/>
        </w:rPr>
        <w:t xml:space="preserve"> </w:t>
      </w:r>
      <w:r w:rsidR="008D5762" w:rsidRPr="007451CC">
        <w:rPr>
          <w:rFonts w:ascii="Arial" w:hAnsi="Arial" w:cs="Arial"/>
          <w:sz w:val="20"/>
          <w:szCs w:val="20"/>
        </w:rPr>
        <w:t xml:space="preserve">flying over the reference </w:t>
      </w:r>
      <w:r w:rsidR="00741947" w:rsidRPr="007451CC">
        <w:rPr>
          <w:rFonts w:ascii="Arial" w:hAnsi="Arial" w:cs="Arial"/>
          <w:sz w:val="20"/>
          <w:szCs w:val="20"/>
        </w:rPr>
        <w:t xml:space="preserve">conditions </w:t>
      </w:r>
      <w:r w:rsidR="008D5762" w:rsidRPr="007451CC">
        <w:rPr>
          <w:rFonts w:ascii="Arial" w:hAnsi="Arial" w:cs="Arial"/>
          <w:sz w:val="20"/>
          <w:szCs w:val="20"/>
        </w:rPr>
        <w:t xml:space="preserve">were simulated </w:t>
      </w:r>
      <w:r w:rsidR="00BF3616" w:rsidRPr="007451CC">
        <w:rPr>
          <w:rFonts w:ascii="Arial" w:hAnsi="Arial" w:cs="Arial"/>
          <w:sz w:val="20"/>
          <w:szCs w:val="20"/>
        </w:rPr>
        <w:t xml:space="preserve">using the </w:t>
      </w:r>
      <w:proofErr w:type="spellStart"/>
      <w:r w:rsidR="00BF3616" w:rsidRPr="007451CC">
        <w:rPr>
          <w:rFonts w:ascii="Arial" w:hAnsi="Arial" w:cs="Arial"/>
          <w:sz w:val="20"/>
          <w:szCs w:val="20"/>
        </w:rPr>
        <w:t>SKIMulator</w:t>
      </w:r>
      <w:proofErr w:type="spellEnd"/>
      <w:r w:rsidR="00BF3616" w:rsidRPr="007451CC">
        <w:rPr>
          <w:rFonts w:ascii="Arial" w:hAnsi="Arial" w:cs="Arial"/>
          <w:sz w:val="20"/>
          <w:szCs w:val="20"/>
        </w:rPr>
        <w:t xml:space="preserve"> framework</w:t>
      </w:r>
      <w:r w:rsidR="007D18E4" w:rsidRPr="007451CC">
        <w:rPr>
          <w:rFonts w:ascii="Arial" w:hAnsi="Arial" w:cs="Arial"/>
          <w:sz w:val="20"/>
          <w:szCs w:val="20"/>
        </w:rPr>
        <w:t xml:space="preserve"> </w:t>
      </w:r>
      <w:r w:rsidR="0053255C" w:rsidRPr="007451CC">
        <w:rPr>
          <w:rFonts w:ascii="Arial" w:hAnsi="Arial" w:cs="Arial"/>
          <w:sz w:val="20"/>
          <w:szCs w:val="20"/>
        </w:rPr>
        <w:t>(</w:t>
      </w:r>
      <w:r w:rsidR="0053255C" w:rsidRPr="007451CC">
        <w:rPr>
          <w:rFonts w:ascii="Arial" w:eastAsia="Times New Roman" w:hAnsi="Arial" w:cs="Arial"/>
          <w:color w:val="000000"/>
          <w:sz w:val="20"/>
          <w:szCs w:val="20"/>
        </w:rPr>
        <w:t xml:space="preserve">version 1.31, </w:t>
      </w:r>
      <w:r w:rsidR="00A2062A" w:rsidRPr="007451CC">
        <w:rPr>
          <w:rFonts w:ascii="Arial" w:eastAsia="Times New Roman" w:hAnsi="Arial" w:cs="Arial"/>
          <w:color w:val="000000"/>
          <w:sz w:val="20"/>
          <w:szCs w:val="20"/>
        </w:rPr>
        <w:t xml:space="preserve">with </w:t>
      </w:r>
      <w:r w:rsidR="006642DF">
        <w:rPr>
          <w:rFonts w:ascii="Arial" w:eastAsia="Times New Roman" w:hAnsi="Arial" w:cs="Arial"/>
          <w:color w:val="000000"/>
          <w:sz w:val="20"/>
          <w:szCs w:val="20"/>
        </w:rPr>
        <w:t xml:space="preserve">a </w:t>
      </w:r>
      <w:r w:rsidR="00AF741F">
        <w:rPr>
          <w:rFonts w:ascii="Arial" w:eastAsia="Times New Roman" w:hAnsi="Arial" w:cs="Arial"/>
          <w:color w:val="000000"/>
          <w:sz w:val="20"/>
          <w:szCs w:val="20"/>
        </w:rPr>
        <w:t xml:space="preserve">mean </w:t>
      </w:r>
      <w:r w:rsidR="00A2062A" w:rsidRPr="007451CC">
        <w:rPr>
          <w:rFonts w:ascii="Arial" w:eastAsia="Times New Roman" w:hAnsi="Arial" w:cs="Arial"/>
          <w:color w:val="000000"/>
          <w:sz w:val="20"/>
          <w:szCs w:val="20"/>
        </w:rPr>
        <w:t xml:space="preserve">Gaussian </w:t>
      </w:r>
      <w:r w:rsidR="00D57355" w:rsidRPr="007451CC">
        <w:rPr>
          <w:rFonts w:ascii="Arial" w:eastAsia="Times New Roman" w:hAnsi="Arial" w:cs="Arial"/>
          <w:color w:val="000000"/>
          <w:sz w:val="20"/>
          <w:szCs w:val="20"/>
        </w:rPr>
        <w:t>surface current error of 0.02 ms</w:t>
      </w:r>
      <w:r w:rsidR="00D57355" w:rsidRPr="007451CC">
        <w:rPr>
          <w:rFonts w:ascii="Arial" w:eastAsia="Times New Roman" w:hAnsi="Arial" w:cs="Arial"/>
          <w:color w:val="000000"/>
          <w:sz w:val="20"/>
          <w:szCs w:val="20"/>
          <w:vertAlign w:val="superscript"/>
        </w:rPr>
        <w:t>-1</w:t>
      </w:r>
      <w:r w:rsidR="00471810" w:rsidRPr="007451CC">
        <w:rPr>
          <w:rFonts w:ascii="Arial" w:eastAsia="Times New Roman" w:hAnsi="Arial" w:cs="Arial"/>
          <w:color w:val="000000"/>
          <w:sz w:val="20"/>
          <w:szCs w:val="20"/>
        </w:rPr>
        <w:t xml:space="preserve">; </w:t>
      </w:r>
      <w:r w:rsidR="00125C13" w:rsidRPr="007451CC">
        <w:rPr>
          <w:rFonts w:ascii="Arial" w:eastAsia="Times New Roman" w:hAnsi="Arial" w:cs="Arial"/>
          <w:color w:val="000000"/>
          <w:sz w:val="20"/>
          <w:szCs w:val="20"/>
        </w:rPr>
        <w:t>soft</w:t>
      </w:r>
      <w:r w:rsidR="00FA7FE4" w:rsidRPr="007451CC">
        <w:rPr>
          <w:rFonts w:ascii="Arial" w:eastAsia="Times New Roman" w:hAnsi="Arial" w:cs="Arial"/>
          <w:color w:val="000000"/>
          <w:sz w:val="20"/>
          <w:szCs w:val="20"/>
        </w:rPr>
        <w:t>ware</w:t>
      </w:r>
      <w:r w:rsidR="0053255C" w:rsidRPr="007451CC">
        <w:rPr>
          <w:rFonts w:ascii="Arial" w:eastAsia="Times New Roman" w:hAnsi="Arial" w:cs="Arial"/>
          <w:color w:val="000000"/>
          <w:sz w:val="20"/>
          <w:szCs w:val="20"/>
        </w:rPr>
        <w:t xml:space="preserve"> and documentation </w:t>
      </w:r>
      <w:r w:rsidR="00FB0E06" w:rsidRPr="007451CC">
        <w:rPr>
          <w:rFonts w:ascii="Arial" w:eastAsia="Times New Roman" w:hAnsi="Arial" w:cs="Arial"/>
          <w:color w:val="000000"/>
          <w:sz w:val="20"/>
          <w:szCs w:val="20"/>
        </w:rPr>
        <w:t xml:space="preserve">are </w:t>
      </w:r>
      <w:r w:rsidR="0053255C" w:rsidRPr="007451CC">
        <w:rPr>
          <w:rFonts w:ascii="Arial" w:eastAsia="Times New Roman" w:hAnsi="Arial" w:cs="Arial"/>
          <w:color w:val="000000"/>
          <w:sz w:val="20"/>
          <w:szCs w:val="20"/>
        </w:rPr>
        <w:t>available at</w:t>
      </w:r>
      <w:r w:rsidR="009B1405" w:rsidRPr="007451CC">
        <w:rPr>
          <w:rFonts w:ascii="Arial" w:eastAsia="Times New Roman" w:hAnsi="Arial" w:cs="Arial"/>
          <w:color w:val="000000"/>
          <w:sz w:val="20"/>
          <w:szCs w:val="20"/>
        </w:rPr>
        <w:t xml:space="preserve"> </w:t>
      </w:r>
      <w:hyperlink r:id="rId6" w:history="1">
        <w:r w:rsidR="007451CC" w:rsidRPr="007451CC">
          <w:rPr>
            <w:rStyle w:val="Hyperlink"/>
            <w:rFonts w:ascii="Arial" w:eastAsia="Times New Roman" w:hAnsi="Arial" w:cs="Arial"/>
            <w:sz w:val="20"/>
            <w:szCs w:val="20"/>
          </w:rPr>
          <w:t>https://github.com/oceandatalab/skimulator</w:t>
        </w:r>
      </w:hyperlink>
      <w:r w:rsidR="003E6295" w:rsidRPr="007451CC">
        <w:rPr>
          <w:rFonts w:ascii="Arial" w:hAnsi="Arial" w:cs="Arial"/>
          <w:sz w:val="20"/>
          <w:szCs w:val="20"/>
        </w:rPr>
        <w:t>).</w:t>
      </w:r>
    </w:p>
    <w:p w14:paraId="00E2FFEE" w14:textId="77777777" w:rsidR="00920AB5" w:rsidRDefault="00920AB5" w:rsidP="005F2CC9">
      <w:pPr>
        <w:spacing w:line="480" w:lineRule="auto"/>
        <w:rPr>
          <w:rFonts w:ascii="Arial" w:hAnsi="Arial" w:cs="Arial"/>
          <w:sz w:val="20"/>
          <w:szCs w:val="20"/>
        </w:rPr>
      </w:pPr>
    </w:p>
    <w:p w14:paraId="5B364024" w14:textId="7234E90C" w:rsidR="00F3190A" w:rsidRDefault="000C5580" w:rsidP="005F2CC9">
      <w:pPr>
        <w:spacing w:line="480" w:lineRule="auto"/>
        <w:rPr>
          <w:rFonts w:ascii="Arial" w:hAnsi="Arial" w:cs="Arial"/>
          <w:sz w:val="20"/>
          <w:szCs w:val="20"/>
        </w:rPr>
      </w:pPr>
      <w:r>
        <w:rPr>
          <w:rFonts w:ascii="Arial" w:hAnsi="Arial" w:cs="Arial"/>
          <w:b/>
          <w:sz w:val="20"/>
          <w:szCs w:val="20"/>
        </w:rPr>
        <w:t>2.4.2</w:t>
      </w:r>
      <w:r w:rsidR="0062674E">
        <w:rPr>
          <w:rFonts w:ascii="Arial" w:hAnsi="Arial" w:cs="Arial"/>
          <w:b/>
          <w:sz w:val="20"/>
          <w:szCs w:val="20"/>
        </w:rPr>
        <w:t xml:space="preserve"> </w:t>
      </w:r>
      <w:proofErr w:type="gramStart"/>
      <w:r w:rsidR="0062674E">
        <w:rPr>
          <w:rFonts w:ascii="Arial" w:hAnsi="Arial" w:cs="Arial"/>
          <w:b/>
          <w:sz w:val="20"/>
          <w:szCs w:val="20"/>
        </w:rPr>
        <w:t>H</w:t>
      </w:r>
      <w:r w:rsidR="006F5A10">
        <w:rPr>
          <w:rFonts w:ascii="Arial" w:hAnsi="Arial" w:cs="Arial"/>
          <w:b/>
          <w:sz w:val="20"/>
          <w:szCs w:val="20"/>
        </w:rPr>
        <w:t>ow</w:t>
      </w:r>
      <w:proofErr w:type="gramEnd"/>
      <w:r w:rsidR="006F5A10">
        <w:rPr>
          <w:rFonts w:ascii="Arial" w:hAnsi="Arial" w:cs="Arial"/>
          <w:b/>
          <w:sz w:val="20"/>
          <w:szCs w:val="20"/>
        </w:rPr>
        <w:t xml:space="preserve"> important is the</w:t>
      </w:r>
      <w:r w:rsidR="00C2715C">
        <w:rPr>
          <w:rFonts w:ascii="Arial" w:hAnsi="Arial" w:cs="Arial"/>
          <w:b/>
          <w:sz w:val="20"/>
          <w:szCs w:val="20"/>
        </w:rPr>
        <w:t xml:space="preserve"> </w:t>
      </w:r>
      <w:r w:rsidR="00C2715C" w:rsidRPr="00735EDC">
        <w:rPr>
          <w:rFonts w:ascii="Arial" w:hAnsi="Arial" w:cs="Arial"/>
          <w:b/>
          <w:sz w:val="20"/>
          <w:szCs w:val="20"/>
        </w:rPr>
        <w:t xml:space="preserve">ageostrophic </w:t>
      </w:r>
      <w:r w:rsidR="00C2715C">
        <w:rPr>
          <w:rFonts w:ascii="Arial" w:hAnsi="Arial" w:cs="Arial"/>
          <w:b/>
          <w:sz w:val="20"/>
          <w:szCs w:val="20"/>
        </w:rPr>
        <w:t>component</w:t>
      </w:r>
      <w:r w:rsidR="006A3AED">
        <w:rPr>
          <w:rFonts w:ascii="Arial" w:hAnsi="Arial" w:cs="Arial"/>
          <w:b/>
          <w:sz w:val="20"/>
          <w:szCs w:val="20"/>
        </w:rPr>
        <w:t>?</w:t>
      </w:r>
    </w:p>
    <w:p w14:paraId="2CEFFABA" w14:textId="281CCF32" w:rsidR="00A5393A" w:rsidRDefault="00F509F5" w:rsidP="005F2CC9">
      <w:pPr>
        <w:spacing w:line="480" w:lineRule="auto"/>
        <w:rPr>
          <w:rFonts w:ascii="Arial" w:hAnsi="Arial" w:cs="Arial"/>
          <w:sz w:val="20"/>
          <w:szCs w:val="20"/>
        </w:rPr>
      </w:pPr>
      <w:r>
        <w:rPr>
          <w:rFonts w:ascii="Arial" w:hAnsi="Arial" w:cs="Arial"/>
          <w:sz w:val="20"/>
          <w:szCs w:val="20"/>
        </w:rPr>
        <w:t>The mathematical method</w:t>
      </w:r>
      <w:r w:rsidR="009C1EC1">
        <w:rPr>
          <w:rFonts w:ascii="Arial" w:hAnsi="Arial" w:cs="Arial"/>
          <w:sz w:val="20"/>
          <w:szCs w:val="20"/>
        </w:rPr>
        <w:t>s</w:t>
      </w:r>
      <w:r>
        <w:rPr>
          <w:rFonts w:ascii="Arial" w:hAnsi="Arial" w:cs="Arial"/>
          <w:sz w:val="20"/>
          <w:szCs w:val="20"/>
        </w:rPr>
        <w:t xml:space="preserve"> described in </w:t>
      </w:r>
      <w:r w:rsidRPr="00E6053E">
        <w:rPr>
          <w:rFonts w:ascii="Arial" w:hAnsi="Arial" w:cs="Arial"/>
          <w:sz w:val="20"/>
          <w:szCs w:val="20"/>
        </w:rPr>
        <w:t xml:space="preserve">section </w:t>
      </w:r>
      <w:r w:rsidR="009C1EC1">
        <w:rPr>
          <w:rFonts w:ascii="Arial" w:hAnsi="Arial"/>
          <w:sz w:val="20"/>
          <w:szCs w:val="20"/>
        </w:rPr>
        <w:t>2.1</w:t>
      </w:r>
      <w:r w:rsidRPr="00E6053E">
        <w:rPr>
          <w:rFonts w:ascii="Arial" w:hAnsi="Arial"/>
          <w:sz w:val="20"/>
          <w:szCs w:val="20"/>
        </w:rPr>
        <w:t xml:space="preserve"> </w:t>
      </w:r>
      <w:r w:rsidR="009C1EC1">
        <w:rPr>
          <w:rFonts w:ascii="Arial" w:hAnsi="Arial"/>
          <w:sz w:val="20"/>
          <w:szCs w:val="20"/>
        </w:rPr>
        <w:t>and 2.2 were</w:t>
      </w:r>
      <w:r w:rsidR="00361021" w:rsidRPr="00E6053E">
        <w:rPr>
          <w:rFonts w:ascii="Arial" w:hAnsi="Arial"/>
          <w:sz w:val="20"/>
          <w:szCs w:val="20"/>
        </w:rPr>
        <w:t xml:space="preserve"> used </w:t>
      </w:r>
      <w:r w:rsidR="009C7452" w:rsidRPr="00E6053E">
        <w:rPr>
          <w:rFonts w:ascii="Arial" w:hAnsi="Arial"/>
          <w:sz w:val="20"/>
          <w:szCs w:val="20"/>
        </w:rPr>
        <w:t>to determine the</w:t>
      </w:r>
      <w:r w:rsidR="009C7452">
        <w:rPr>
          <w:rFonts w:ascii="Arial" w:hAnsi="Arial"/>
          <w:sz w:val="20"/>
          <w:szCs w:val="20"/>
        </w:rPr>
        <w:t xml:space="preserve"> shelf boundary and normal vectors </w:t>
      </w:r>
      <w:r w:rsidR="000D639A">
        <w:rPr>
          <w:rFonts w:ascii="Arial" w:hAnsi="Arial" w:cs="Arial"/>
          <w:sz w:val="20"/>
          <w:szCs w:val="20"/>
        </w:rPr>
        <w:t xml:space="preserve">enabling </w:t>
      </w:r>
      <w:r>
        <w:rPr>
          <w:rFonts w:ascii="Arial" w:hAnsi="Arial" w:cs="Arial"/>
          <w:sz w:val="20"/>
          <w:szCs w:val="20"/>
        </w:rPr>
        <w:t>the</w:t>
      </w:r>
      <w:r w:rsidR="00E56B43">
        <w:rPr>
          <w:rFonts w:ascii="Arial" w:hAnsi="Arial" w:cs="Arial"/>
          <w:sz w:val="20"/>
          <w:szCs w:val="20"/>
        </w:rPr>
        <w:t xml:space="preserve"> magnitude of the</w:t>
      </w:r>
      <w:r w:rsidR="003D48E4">
        <w:rPr>
          <w:rFonts w:ascii="Arial" w:hAnsi="Arial" w:cs="Arial"/>
          <w:sz w:val="20"/>
          <w:szCs w:val="20"/>
        </w:rPr>
        <w:t xml:space="preserve"> simulated</w:t>
      </w:r>
      <w:r>
        <w:rPr>
          <w:rFonts w:ascii="Arial" w:hAnsi="Arial" w:cs="Arial"/>
          <w:sz w:val="20"/>
          <w:szCs w:val="20"/>
        </w:rPr>
        <w:t xml:space="preserve"> reference</w:t>
      </w:r>
      <w:r w:rsidR="006065FE">
        <w:rPr>
          <w:rFonts w:ascii="Arial" w:hAnsi="Arial" w:cs="Arial"/>
          <w:sz w:val="20"/>
          <w:szCs w:val="20"/>
        </w:rPr>
        <w:t xml:space="preserve"> </w:t>
      </w:r>
      <w:r w:rsidR="008A4ACC">
        <w:rPr>
          <w:rFonts w:ascii="Arial" w:hAnsi="Arial" w:cs="Arial"/>
          <w:sz w:val="20"/>
          <w:szCs w:val="20"/>
        </w:rPr>
        <w:t xml:space="preserve">total </w:t>
      </w:r>
      <w:r w:rsidR="00B53FDC">
        <w:rPr>
          <w:rFonts w:ascii="Arial" w:hAnsi="Arial" w:cs="Arial"/>
          <w:sz w:val="20"/>
          <w:szCs w:val="20"/>
        </w:rPr>
        <w:t>current</w:t>
      </w:r>
      <w:r w:rsidR="005C6905">
        <w:rPr>
          <w:rFonts w:ascii="Arial" w:hAnsi="Arial" w:cs="Arial"/>
          <w:sz w:val="20"/>
          <w:szCs w:val="20"/>
        </w:rPr>
        <w:t xml:space="preserve"> (</w:t>
      </w:r>
      <w:r w:rsidR="00C95268">
        <w:rPr>
          <w:rFonts w:ascii="Arial" w:hAnsi="Arial" w:cs="Arial"/>
          <w:sz w:val="20"/>
          <w:szCs w:val="20"/>
        </w:rPr>
        <w:t>the simulated</w:t>
      </w:r>
      <w:r w:rsidR="00692AFC">
        <w:rPr>
          <w:rFonts w:ascii="Arial" w:hAnsi="Arial" w:cs="Arial"/>
          <w:sz w:val="20"/>
          <w:szCs w:val="20"/>
        </w:rPr>
        <w:t xml:space="preserve"> truth</w:t>
      </w:r>
      <w:r w:rsidR="00682D12">
        <w:rPr>
          <w:rFonts w:ascii="Arial" w:hAnsi="Arial" w:cs="Arial"/>
          <w:sz w:val="20"/>
          <w:szCs w:val="20"/>
        </w:rPr>
        <w:t xml:space="preserve"> NATL60 CJM165 dataset</w:t>
      </w:r>
      <w:r w:rsidR="00692AFC">
        <w:rPr>
          <w:rFonts w:ascii="Arial" w:hAnsi="Arial" w:cs="Arial"/>
          <w:sz w:val="20"/>
          <w:szCs w:val="20"/>
        </w:rPr>
        <w:t>)</w:t>
      </w:r>
      <w:r w:rsidR="00CA7A61">
        <w:rPr>
          <w:rFonts w:ascii="Arial" w:hAnsi="Arial" w:cs="Arial"/>
          <w:sz w:val="20"/>
          <w:szCs w:val="20"/>
        </w:rPr>
        <w:t xml:space="preserve"> and respective</w:t>
      </w:r>
      <w:r w:rsidR="00DC1AC8">
        <w:rPr>
          <w:rFonts w:ascii="Arial" w:hAnsi="Arial" w:cs="Arial"/>
          <w:sz w:val="20"/>
          <w:szCs w:val="20"/>
        </w:rPr>
        <w:t xml:space="preserve"> </w:t>
      </w:r>
      <w:r>
        <w:rPr>
          <w:rFonts w:ascii="Arial" w:hAnsi="Arial" w:cs="Arial"/>
          <w:sz w:val="20"/>
          <w:szCs w:val="20"/>
        </w:rPr>
        <w:t xml:space="preserve">geostrophic </w:t>
      </w:r>
      <w:r w:rsidR="00E6421D">
        <w:rPr>
          <w:rFonts w:ascii="Arial" w:hAnsi="Arial" w:cs="Arial"/>
          <w:sz w:val="20"/>
          <w:szCs w:val="20"/>
        </w:rPr>
        <w:t xml:space="preserve">and Ekman </w:t>
      </w:r>
      <w:r w:rsidR="00732DAB">
        <w:rPr>
          <w:rFonts w:ascii="Arial" w:hAnsi="Arial" w:cs="Arial"/>
          <w:sz w:val="20"/>
          <w:szCs w:val="20"/>
        </w:rPr>
        <w:t xml:space="preserve">components </w:t>
      </w:r>
      <w:r w:rsidR="00766E00">
        <w:rPr>
          <w:rFonts w:ascii="Arial" w:hAnsi="Arial" w:cs="Arial"/>
          <w:sz w:val="20"/>
          <w:szCs w:val="20"/>
        </w:rPr>
        <w:t>to be</w:t>
      </w:r>
      <w:r w:rsidR="004876F9">
        <w:rPr>
          <w:rFonts w:ascii="Arial" w:hAnsi="Arial" w:cs="Arial"/>
          <w:sz w:val="20"/>
          <w:szCs w:val="20"/>
        </w:rPr>
        <w:t xml:space="preserve"> calculated</w:t>
      </w:r>
      <w:r w:rsidR="00E5428A">
        <w:rPr>
          <w:rFonts w:ascii="Arial" w:hAnsi="Arial" w:cs="Arial"/>
          <w:sz w:val="20"/>
          <w:szCs w:val="20"/>
        </w:rPr>
        <w:t>.</w:t>
      </w:r>
      <w:r w:rsidR="003C1749">
        <w:rPr>
          <w:rFonts w:ascii="Arial" w:hAnsi="Arial" w:cs="Arial"/>
          <w:sz w:val="20"/>
          <w:szCs w:val="20"/>
        </w:rPr>
        <w:t xml:space="preserve"> </w:t>
      </w:r>
      <w:r w:rsidR="00E93DC7">
        <w:rPr>
          <w:rFonts w:ascii="Arial" w:hAnsi="Arial" w:cs="Arial"/>
          <w:sz w:val="20"/>
          <w:szCs w:val="20"/>
        </w:rPr>
        <w:t>The signed percentage differen</w:t>
      </w:r>
      <w:r w:rsidR="003824FF">
        <w:rPr>
          <w:rFonts w:ascii="Arial" w:hAnsi="Arial" w:cs="Arial"/>
          <w:sz w:val="20"/>
          <w:szCs w:val="20"/>
        </w:rPr>
        <w:t>ce between the reference</w:t>
      </w:r>
      <w:r w:rsidR="0005228D">
        <w:rPr>
          <w:rFonts w:ascii="Arial" w:hAnsi="Arial" w:cs="Arial"/>
          <w:sz w:val="20"/>
          <w:szCs w:val="20"/>
        </w:rPr>
        <w:t xml:space="preserve"> </w:t>
      </w:r>
      <w:r w:rsidR="00E93DC7">
        <w:rPr>
          <w:rFonts w:ascii="Arial" w:hAnsi="Arial" w:cs="Arial"/>
          <w:sz w:val="20"/>
          <w:szCs w:val="20"/>
        </w:rPr>
        <w:t xml:space="preserve">and the geostrophic and Ekman components was used to identify </w:t>
      </w:r>
      <w:r w:rsidR="00AD2487">
        <w:rPr>
          <w:rFonts w:ascii="Arial" w:hAnsi="Arial" w:cs="Arial"/>
          <w:sz w:val="20"/>
          <w:szCs w:val="20"/>
        </w:rPr>
        <w:t>the strength</w:t>
      </w:r>
      <w:r w:rsidR="00E93DC7">
        <w:rPr>
          <w:rFonts w:ascii="Arial" w:hAnsi="Arial" w:cs="Arial"/>
          <w:sz w:val="20"/>
          <w:szCs w:val="20"/>
        </w:rPr>
        <w:t xml:space="preserve"> of the residual component.</w:t>
      </w:r>
      <w:r w:rsidR="00544732">
        <w:rPr>
          <w:rFonts w:ascii="Arial" w:hAnsi="Arial" w:cs="Arial"/>
          <w:sz w:val="20"/>
          <w:szCs w:val="20"/>
        </w:rPr>
        <w:t xml:space="preserve">  </w:t>
      </w:r>
      <w:r w:rsidR="005A7E6B">
        <w:rPr>
          <w:rFonts w:ascii="Arial" w:hAnsi="Arial" w:cs="Arial"/>
          <w:sz w:val="20"/>
          <w:szCs w:val="20"/>
        </w:rPr>
        <w:t>T</w:t>
      </w:r>
      <w:r w:rsidR="00D97B84">
        <w:rPr>
          <w:rFonts w:ascii="Arial" w:hAnsi="Arial" w:cs="Arial"/>
          <w:sz w:val="20"/>
          <w:szCs w:val="20"/>
        </w:rPr>
        <w:t>he</w:t>
      </w:r>
      <w:r w:rsidR="005A7E6B">
        <w:rPr>
          <w:rFonts w:ascii="Arial" w:hAnsi="Arial" w:cs="Arial"/>
          <w:sz w:val="20"/>
          <w:szCs w:val="20"/>
        </w:rPr>
        <w:t xml:space="preserve"> </w:t>
      </w:r>
      <w:r w:rsidR="00A25D3E">
        <w:rPr>
          <w:rFonts w:ascii="Arial" w:hAnsi="Arial" w:cs="Arial"/>
          <w:sz w:val="20"/>
          <w:szCs w:val="20"/>
        </w:rPr>
        <w:t>residual</w:t>
      </w:r>
      <w:r w:rsidR="00504BE5">
        <w:rPr>
          <w:rFonts w:ascii="Arial" w:hAnsi="Arial" w:cs="Arial"/>
          <w:sz w:val="20"/>
          <w:szCs w:val="20"/>
        </w:rPr>
        <w:t xml:space="preserve">, </w:t>
      </w:r>
      <w:r w:rsidR="00464C6F">
        <w:rPr>
          <w:rFonts w:ascii="Arial" w:hAnsi="Arial" w:cs="Arial"/>
          <w:sz w:val="20"/>
          <w:szCs w:val="20"/>
        </w:rPr>
        <w:t xml:space="preserve">the </w:t>
      </w:r>
      <w:r w:rsidR="00A25D3E">
        <w:rPr>
          <w:rFonts w:ascii="Arial" w:hAnsi="Arial" w:cs="Arial"/>
          <w:sz w:val="20"/>
          <w:szCs w:val="20"/>
        </w:rPr>
        <w:t>component</w:t>
      </w:r>
      <w:r w:rsidR="00094CD2">
        <w:rPr>
          <w:rFonts w:ascii="Arial" w:hAnsi="Arial" w:cs="Arial"/>
          <w:sz w:val="20"/>
          <w:szCs w:val="20"/>
        </w:rPr>
        <w:t xml:space="preserve"> of the current</w:t>
      </w:r>
      <w:r w:rsidR="007F6051">
        <w:rPr>
          <w:rFonts w:ascii="Arial" w:hAnsi="Arial" w:cs="Arial"/>
          <w:sz w:val="20"/>
          <w:szCs w:val="20"/>
        </w:rPr>
        <w:t xml:space="preserve"> that is unaccounted for by geostrophy </w:t>
      </w:r>
      <w:r w:rsidR="00094CD2">
        <w:rPr>
          <w:rFonts w:ascii="Arial" w:hAnsi="Arial" w:cs="Arial"/>
          <w:sz w:val="20"/>
          <w:szCs w:val="20"/>
        </w:rPr>
        <w:t>and Ekman</w:t>
      </w:r>
      <w:r w:rsidR="002E1C17">
        <w:rPr>
          <w:rFonts w:ascii="Arial" w:hAnsi="Arial" w:cs="Arial"/>
          <w:sz w:val="20"/>
          <w:szCs w:val="20"/>
        </w:rPr>
        <w:t>,</w:t>
      </w:r>
      <w:r w:rsidR="005F21B1">
        <w:rPr>
          <w:rFonts w:ascii="Arial" w:hAnsi="Arial" w:cs="Arial"/>
          <w:sz w:val="20"/>
          <w:szCs w:val="20"/>
        </w:rPr>
        <w:t xml:space="preserve"> is</w:t>
      </w:r>
      <w:r w:rsidR="00D97B84">
        <w:rPr>
          <w:rFonts w:ascii="Arial" w:hAnsi="Arial" w:cs="Arial"/>
          <w:sz w:val="20"/>
          <w:szCs w:val="20"/>
        </w:rPr>
        <w:t xml:space="preserve"> </w:t>
      </w:r>
      <w:r w:rsidR="005A7E6B">
        <w:rPr>
          <w:rFonts w:ascii="Arial" w:hAnsi="Arial" w:cs="Arial"/>
          <w:sz w:val="20"/>
          <w:szCs w:val="20"/>
        </w:rPr>
        <w:t xml:space="preserve">then assigned </w:t>
      </w:r>
      <w:r w:rsidR="00D97B84">
        <w:rPr>
          <w:rFonts w:ascii="Arial" w:hAnsi="Arial" w:cs="Arial"/>
          <w:sz w:val="20"/>
          <w:szCs w:val="20"/>
        </w:rPr>
        <w:t xml:space="preserve">as the </w:t>
      </w:r>
      <w:r w:rsidR="00942CD5">
        <w:rPr>
          <w:rFonts w:ascii="Arial" w:hAnsi="Arial" w:cs="Arial"/>
          <w:sz w:val="20"/>
          <w:szCs w:val="20"/>
        </w:rPr>
        <w:t>a</w:t>
      </w:r>
      <w:r w:rsidR="005D0CBA">
        <w:rPr>
          <w:rFonts w:ascii="Arial" w:hAnsi="Arial" w:cs="Arial"/>
          <w:sz w:val="20"/>
          <w:szCs w:val="20"/>
        </w:rPr>
        <w:t xml:space="preserve">geostrophic </w:t>
      </w:r>
      <w:r w:rsidR="00D97B84">
        <w:rPr>
          <w:rFonts w:ascii="Arial" w:hAnsi="Arial" w:cs="Arial"/>
          <w:sz w:val="20"/>
          <w:szCs w:val="20"/>
        </w:rPr>
        <w:t>component</w:t>
      </w:r>
      <w:r w:rsidR="0009786B">
        <w:rPr>
          <w:rFonts w:ascii="Arial" w:hAnsi="Arial" w:cs="Arial"/>
          <w:sz w:val="20"/>
          <w:szCs w:val="20"/>
        </w:rPr>
        <w:t>.</w:t>
      </w:r>
      <w:r w:rsidR="007917C9">
        <w:rPr>
          <w:rFonts w:ascii="Arial" w:hAnsi="Arial" w:cs="Arial"/>
          <w:sz w:val="20"/>
          <w:szCs w:val="20"/>
        </w:rPr>
        <w:t xml:space="preserve"> </w:t>
      </w:r>
      <w:r w:rsidR="00B05F17">
        <w:rPr>
          <w:rFonts w:ascii="Arial" w:hAnsi="Arial" w:cs="Arial"/>
          <w:sz w:val="20"/>
          <w:szCs w:val="20"/>
        </w:rPr>
        <w:t xml:space="preserve">This first approximation </w:t>
      </w:r>
      <w:r w:rsidR="00A511DE">
        <w:rPr>
          <w:rFonts w:ascii="Arial" w:hAnsi="Arial" w:cs="Arial"/>
          <w:sz w:val="20"/>
          <w:szCs w:val="20"/>
        </w:rPr>
        <w:t xml:space="preserve">of the ageostrophic component </w:t>
      </w:r>
      <w:r w:rsidR="00423886">
        <w:rPr>
          <w:rFonts w:ascii="Arial" w:hAnsi="Arial" w:cs="Arial"/>
          <w:sz w:val="20"/>
          <w:szCs w:val="20"/>
        </w:rPr>
        <w:t>assumes that all</w:t>
      </w:r>
      <w:r w:rsidR="00B05F17">
        <w:rPr>
          <w:rFonts w:ascii="Arial" w:hAnsi="Arial" w:cs="Arial"/>
          <w:sz w:val="20"/>
          <w:szCs w:val="20"/>
        </w:rPr>
        <w:t xml:space="preserve"> current comp</w:t>
      </w:r>
      <w:r w:rsidR="00B94E24">
        <w:rPr>
          <w:rFonts w:ascii="Arial" w:hAnsi="Arial" w:cs="Arial"/>
          <w:sz w:val="20"/>
          <w:szCs w:val="20"/>
        </w:rPr>
        <w:t>onents sum linearly.</w:t>
      </w:r>
    </w:p>
    <w:p w14:paraId="7DF39178" w14:textId="77777777" w:rsidR="00A5393A" w:rsidRDefault="00A5393A" w:rsidP="005F2CC9">
      <w:pPr>
        <w:spacing w:line="480" w:lineRule="auto"/>
        <w:rPr>
          <w:rFonts w:ascii="Arial" w:hAnsi="Arial" w:cs="Arial"/>
          <w:sz w:val="20"/>
          <w:szCs w:val="20"/>
        </w:rPr>
      </w:pPr>
    </w:p>
    <w:p w14:paraId="6A663C87" w14:textId="3295218D" w:rsidR="002116E1" w:rsidRPr="00EF1F51" w:rsidRDefault="000C5580" w:rsidP="005F2CC9">
      <w:pPr>
        <w:spacing w:line="480" w:lineRule="auto"/>
        <w:rPr>
          <w:rFonts w:ascii="Arial" w:hAnsi="Arial" w:cs="Arial"/>
          <w:b/>
          <w:sz w:val="20"/>
          <w:szCs w:val="20"/>
        </w:rPr>
      </w:pPr>
      <w:r>
        <w:rPr>
          <w:rFonts w:ascii="Arial" w:hAnsi="Arial" w:cs="Arial"/>
          <w:b/>
          <w:sz w:val="20"/>
          <w:szCs w:val="20"/>
        </w:rPr>
        <w:t>2.4.3</w:t>
      </w:r>
      <w:r w:rsidR="00DE6333" w:rsidRPr="00EF1F51">
        <w:rPr>
          <w:rFonts w:ascii="Arial" w:hAnsi="Arial" w:cs="Arial"/>
          <w:b/>
          <w:sz w:val="20"/>
          <w:szCs w:val="20"/>
        </w:rPr>
        <w:t xml:space="preserve"> </w:t>
      </w:r>
      <w:proofErr w:type="gramStart"/>
      <w:r w:rsidR="00DE6333" w:rsidRPr="00EF1F51">
        <w:rPr>
          <w:rFonts w:ascii="Arial" w:hAnsi="Arial" w:cs="Arial"/>
          <w:b/>
          <w:sz w:val="20"/>
          <w:szCs w:val="20"/>
        </w:rPr>
        <w:t>The</w:t>
      </w:r>
      <w:proofErr w:type="gramEnd"/>
      <w:r w:rsidR="00DE6333" w:rsidRPr="00EF1F51">
        <w:rPr>
          <w:rFonts w:ascii="Arial" w:hAnsi="Arial" w:cs="Arial"/>
          <w:b/>
          <w:sz w:val="20"/>
          <w:szCs w:val="20"/>
        </w:rPr>
        <w:t xml:space="preserve"> potential of SKIM</w:t>
      </w:r>
      <w:r w:rsidR="009C532C">
        <w:rPr>
          <w:rFonts w:ascii="Arial" w:hAnsi="Arial" w:cs="Arial"/>
          <w:b/>
          <w:sz w:val="20"/>
          <w:szCs w:val="20"/>
        </w:rPr>
        <w:t xml:space="preserve"> to resolve the total</w:t>
      </w:r>
      <w:r w:rsidR="00E47BE9">
        <w:rPr>
          <w:rFonts w:ascii="Arial" w:hAnsi="Arial" w:cs="Arial"/>
          <w:b/>
          <w:sz w:val="20"/>
          <w:szCs w:val="20"/>
        </w:rPr>
        <w:t xml:space="preserve"> cross-shelf current</w:t>
      </w:r>
      <w:r w:rsidR="000D3F7B">
        <w:rPr>
          <w:rFonts w:ascii="Arial" w:hAnsi="Arial" w:cs="Arial"/>
          <w:b/>
          <w:sz w:val="20"/>
          <w:szCs w:val="20"/>
        </w:rPr>
        <w:t>s</w:t>
      </w:r>
    </w:p>
    <w:p w14:paraId="2B27729C" w14:textId="0B7ED2AE" w:rsidR="00FA5CED" w:rsidRPr="00FF1A86" w:rsidRDefault="00B02060" w:rsidP="005F2CC9">
      <w:pPr>
        <w:spacing w:line="480" w:lineRule="auto"/>
        <w:rPr>
          <w:rFonts w:ascii="Arial" w:hAnsi="Arial" w:cs="Arial"/>
          <w:sz w:val="20"/>
          <w:szCs w:val="20"/>
        </w:rPr>
      </w:pPr>
      <w:r>
        <w:rPr>
          <w:rFonts w:ascii="Arial" w:hAnsi="Arial" w:cs="Arial"/>
          <w:sz w:val="20"/>
          <w:szCs w:val="20"/>
        </w:rPr>
        <w:t xml:space="preserve">The </w:t>
      </w:r>
      <w:r w:rsidR="00FB08C5">
        <w:rPr>
          <w:rFonts w:ascii="Arial" w:hAnsi="Arial" w:cs="Arial"/>
          <w:sz w:val="20"/>
          <w:szCs w:val="20"/>
        </w:rPr>
        <w:t>methods of 2.4.2</w:t>
      </w:r>
      <w:r w:rsidR="006C7C6B">
        <w:rPr>
          <w:rFonts w:ascii="Arial" w:hAnsi="Arial" w:cs="Arial"/>
          <w:sz w:val="20"/>
          <w:szCs w:val="20"/>
        </w:rPr>
        <w:t xml:space="preserve"> were repeated using the simula</w:t>
      </w:r>
      <w:r w:rsidR="003E18FA">
        <w:rPr>
          <w:rFonts w:ascii="Arial" w:hAnsi="Arial" w:cs="Arial"/>
          <w:sz w:val="20"/>
          <w:szCs w:val="20"/>
        </w:rPr>
        <w:t>ted SKIM (total current</w:t>
      </w:r>
      <w:r w:rsidR="006C7C6B">
        <w:rPr>
          <w:rFonts w:ascii="Arial" w:hAnsi="Arial" w:cs="Arial"/>
          <w:sz w:val="20"/>
          <w:szCs w:val="20"/>
        </w:rPr>
        <w:t>) dataset as the reference</w:t>
      </w:r>
      <w:r w:rsidR="00E97AF3">
        <w:rPr>
          <w:rFonts w:ascii="Arial" w:hAnsi="Arial" w:cs="Arial"/>
          <w:sz w:val="20"/>
          <w:szCs w:val="20"/>
        </w:rPr>
        <w:t>.</w:t>
      </w:r>
      <w:r w:rsidR="003179A1">
        <w:rPr>
          <w:rFonts w:ascii="Arial" w:hAnsi="Arial" w:cs="Arial"/>
          <w:sz w:val="20"/>
          <w:szCs w:val="20"/>
        </w:rPr>
        <w:t xml:space="preserve">  </w:t>
      </w:r>
      <w:r w:rsidR="007917C9">
        <w:rPr>
          <w:rFonts w:ascii="Arial" w:hAnsi="Arial" w:cs="Arial"/>
          <w:sz w:val="20"/>
          <w:szCs w:val="20"/>
        </w:rPr>
        <w:t xml:space="preserve">The </w:t>
      </w:r>
      <w:r w:rsidR="00756951">
        <w:rPr>
          <w:rFonts w:ascii="Arial" w:hAnsi="Arial" w:cs="Arial"/>
          <w:sz w:val="20"/>
          <w:szCs w:val="20"/>
        </w:rPr>
        <w:t xml:space="preserve">signed percentage </w:t>
      </w:r>
      <w:r w:rsidR="007917C9">
        <w:rPr>
          <w:rFonts w:ascii="Arial" w:hAnsi="Arial" w:cs="Arial"/>
          <w:sz w:val="20"/>
          <w:szCs w:val="20"/>
        </w:rPr>
        <w:t xml:space="preserve">difference between the </w:t>
      </w:r>
      <w:r w:rsidR="002D7C4D">
        <w:rPr>
          <w:rFonts w:ascii="Arial" w:hAnsi="Arial" w:cs="Arial"/>
          <w:sz w:val="20"/>
          <w:szCs w:val="20"/>
        </w:rPr>
        <w:t xml:space="preserve">SKIM </w:t>
      </w:r>
      <w:r w:rsidR="007917C9">
        <w:rPr>
          <w:rFonts w:ascii="Arial" w:hAnsi="Arial" w:cs="Arial"/>
          <w:sz w:val="20"/>
          <w:szCs w:val="20"/>
        </w:rPr>
        <w:t xml:space="preserve">reference </w:t>
      </w:r>
      <w:r w:rsidR="0012465B">
        <w:rPr>
          <w:rFonts w:ascii="Arial" w:hAnsi="Arial" w:cs="Arial"/>
          <w:sz w:val="20"/>
          <w:szCs w:val="20"/>
        </w:rPr>
        <w:t>and the geostrophic and Ekman compo</w:t>
      </w:r>
      <w:r w:rsidR="00005EB7">
        <w:rPr>
          <w:rFonts w:ascii="Arial" w:hAnsi="Arial" w:cs="Arial"/>
          <w:sz w:val="20"/>
          <w:szCs w:val="20"/>
        </w:rPr>
        <w:t>nents</w:t>
      </w:r>
      <w:r w:rsidR="00163C70">
        <w:rPr>
          <w:rFonts w:ascii="Arial" w:hAnsi="Arial" w:cs="Arial"/>
          <w:sz w:val="20"/>
          <w:szCs w:val="20"/>
        </w:rPr>
        <w:t xml:space="preserve"> (from section 2.4.2)</w:t>
      </w:r>
      <w:r w:rsidR="00005EB7">
        <w:rPr>
          <w:rFonts w:ascii="Arial" w:hAnsi="Arial" w:cs="Arial"/>
          <w:sz w:val="20"/>
          <w:szCs w:val="20"/>
        </w:rPr>
        <w:t xml:space="preserve"> was</w:t>
      </w:r>
      <w:r w:rsidR="0012465B">
        <w:rPr>
          <w:rFonts w:ascii="Arial" w:hAnsi="Arial" w:cs="Arial"/>
          <w:sz w:val="20"/>
          <w:szCs w:val="20"/>
        </w:rPr>
        <w:t xml:space="preserve"> </w:t>
      </w:r>
      <w:r w:rsidR="00EA143A">
        <w:rPr>
          <w:rFonts w:ascii="Arial" w:hAnsi="Arial" w:cs="Arial"/>
          <w:sz w:val="20"/>
          <w:szCs w:val="20"/>
        </w:rPr>
        <w:t>used to determine</w:t>
      </w:r>
      <w:r w:rsidR="0012465B">
        <w:rPr>
          <w:rFonts w:ascii="Arial" w:hAnsi="Arial" w:cs="Arial"/>
          <w:sz w:val="20"/>
          <w:szCs w:val="20"/>
        </w:rPr>
        <w:t xml:space="preserve"> the ability of SKIM to cap</w:t>
      </w:r>
      <w:r w:rsidR="00420C42">
        <w:rPr>
          <w:rFonts w:ascii="Arial" w:hAnsi="Arial" w:cs="Arial"/>
          <w:sz w:val="20"/>
          <w:szCs w:val="20"/>
        </w:rPr>
        <w:t>ture the ageostrophic component.</w:t>
      </w:r>
    </w:p>
    <w:p w14:paraId="61F1E0CA" w14:textId="77777777" w:rsidR="00CA1F29" w:rsidRDefault="00CA1F29" w:rsidP="005F2CC9">
      <w:pPr>
        <w:spacing w:line="480" w:lineRule="auto"/>
        <w:rPr>
          <w:rFonts w:ascii="Arial" w:hAnsi="Arial" w:cs="Arial"/>
          <w:b/>
          <w:sz w:val="20"/>
          <w:szCs w:val="20"/>
        </w:rPr>
      </w:pPr>
    </w:p>
    <w:p w14:paraId="41950DC0" w14:textId="20DF10B8" w:rsidR="004353BD" w:rsidRDefault="00AB77EF" w:rsidP="0077005A">
      <w:pPr>
        <w:rPr>
          <w:rFonts w:ascii="Arial" w:hAnsi="Arial" w:cs="Arial"/>
          <w:b/>
          <w:sz w:val="20"/>
          <w:szCs w:val="20"/>
        </w:rPr>
      </w:pPr>
      <w:r>
        <w:rPr>
          <w:rFonts w:ascii="Arial" w:hAnsi="Arial" w:cs="Arial"/>
          <w:b/>
          <w:sz w:val="20"/>
          <w:szCs w:val="20"/>
        </w:rPr>
        <w:t xml:space="preserve">3.0 </w:t>
      </w:r>
      <w:r w:rsidR="009D5ABE">
        <w:rPr>
          <w:rFonts w:ascii="Arial" w:hAnsi="Arial" w:cs="Arial"/>
          <w:b/>
          <w:sz w:val="20"/>
          <w:szCs w:val="20"/>
        </w:rPr>
        <w:t>Results</w:t>
      </w:r>
    </w:p>
    <w:p w14:paraId="4D801F95" w14:textId="77777777" w:rsidR="0077005A" w:rsidRDefault="0077005A" w:rsidP="005F2CC9">
      <w:pPr>
        <w:spacing w:line="480" w:lineRule="auto"/>
        <w:rPr>
          <w:rFonts w:ascii="Arial" w:hAnsi="Arial" w:cs="Arial"/>
          <w:b/>
          <w:sz w:val="20"/>
          <w:szCs w:val="20"/>
        </w:rPr>
      </w:pPr>
    </w:p>
    <w:p w14:paraId="080D1B7D" w14:textId="779F61FA" w:rsidR="00DF7894" w:rsidRDefault="00DF7894" w:rsidP="005F2CC9">
      <w:pPr>
        <w:spacing w:line="480" w:lineRule="auto"/>
        <w:rPr>
          <w:rFonts w:ascii="Arial" w:hAnsi="Arial" w:cs="Arial"/>
          <w:b/>
          <w:sz w:val="20"/>
          <w:szCs w:val="20"/>
        </w:rPr>
      </w:pPr>
      <w:r>
        <w:rPr>
          <w:rFonts w:ascii="Arial" w:hAnsi="Arial" w:cs="Arial"/>
          <w:b/>
          <w:sz w:val="20"/>
          <w:szCs w:val="20"/>
        </w:rPr>
        <w:t xml:space="preserve">3.1 Verification of </w:t>
      </w:r>
      <w:r w:rsidR="00461997">
        <w:rPr>
          <w:rFonts w:ascii="Arial" w:hAnsi="Arial" w:cs="Arial"/>
          <w:b/>
          <w:sz w:val="20"/>
          <w:szCs w:val="20"/>
        </w:rPr>
        <w:t xml:space="preserve">the </w:t>
      </w:r>
      <w:r>
        <w:rPr>
          <w:rFonts w:ascii="Arial" w:hAnsi="Arial" w:cs="Arial"/>
          <w:b/>
          <w:sz w:val="20"/>
          <w:szCs w:val="20"/>
        </w:rPr>
        <w:t>method</w:t>
      </w:r>
    </w:p>
    <w:p w14:paraId="30044B6B" w14:textId="6F2E9019" w:rsidR="004B2C6F" w:rsidRPr="00354A49" w:rsidRDefault="00354A49" w:rsidP="005F2CC9">
      <w:pPr>
        <w:spacing w:line="480" w:lineRule="auto"/>
        <w:rPr>
          <w:rFonts w:ascii="Arial" w:hAnsi="Arial" w:cs="Arial"/>
          <w:sz w:val="20"/>
          <w:szCs w:val="20"/>
        </w:rPr>
      </w:pPr>
      <w:r w:rsidRPr="00354A49">
        <w:rPr>
          <w:rFonts w:ascii="Arial" w:hAnsi="Arial" w:cs="Arial"/>
          <w:sz w:val="20"/>
          <w:szCs w:val="20"/>
        </w:rPr>
        <w:t>Table 1</w:t>
      </w:r>
      <w:r>
        <w:rPr>
          <w:rFonts w:ascii="Arial" w:hAnsi="Arial" w:cs="Arial"/>
          <w:sz w:val="20"/>
          <w:szCs w:val="20"/>
        </w:rPr>
        <w:t xml:space="preserve"> shows the </w:t>
      </w:r>
      <w:r w:rsidR="0011642D">
        <w:rPr>
          <w:rFonts w:ascii="Arial" w:hAnsi="Arial" w:cs="Arial"/>
          <w:sz w:val="20"/>
          <w:szCs w:val="20"/>
        </w:rPr>
        <w:t>shelf exchange controls of different shel</w:t>
      </w:r>
      <w:r w:rsidR="002004CA">
        <w:rPr>
          <w:rFonts w:ascii="Arial" w:hAnsi="Arial" w:cs="Arial"/>
          <w:sz w:val="20"/>
          <w:szCs w:val="20"/>
        </w:rPr>
        <w:t>f-</w:t>
      </w:r>
      <w:r w:rsidR="0011642D">
        <w:rPr>
          <w:rFonts w:ascii="Arial" w:hAnsi="Arial" w:cs="Arial"/>
          <w:sz w:val="20"/>
          <w:szCs w:val="20"/>
        </w:rPr>
        <w:t xml:space="preserve">seas </w:t>
      </w:r>
      <w:r w:rsidR="000B2614">
        <w:rPr>
          <w:rFonts w:ascii="Arial" w:hAnsi="Arial" w:cs="Arial"/>
          <w:sz w:val="20"/>
          <w:szCs w:val="20"/>
        </w:rPr>
        <w:t xml:space="preserve">as identified from studies in </w:t>
      </w:r>
      <w:r w:rsidR="0011642D">
        <w:rPr>
          <w:rFonts w:ascii="Arial" w:hAnsi="Arial" w:cs="Arial"/>
          <w:sz w:val="20"/>
          <w:szCs w:val="20"/>
        </w:rPr>
        <w:t xml:space="preserve">the </w:t>
      </w:r>
      <w:r w:rsidR="00AE6FB3">
        <w:rPr>
          <w:rFonts w:ascii="Arial" w:hAnsi="Arial" w:cs="Arial"/>
          <w:sz w:val="20"/>
          <w:szCs w:val="20"/>
        </w:rPr>
        <w:t xml:space="preserve">literature, </w:t>
      </w:r>
      <w:r w:rsidR="0011642D">
        <w:rPr>
          <w:rFonts w:ascii="Arial" w:hAnsi="Arial" w:cs="Arial"/>
          <w:sz w:val="20"/>
          <w:szCs w:val="20"/>
        </w:rPr>
        <w:t>in comparison to the results using the method presented</w:t>
      </w:r>
      <w:r w:rsidR="00C77A7C">
        <w:rPr>
          <w:rFonts w:ascii="Arial" w:hAnsi="Arial" w:cs="Arial"/>
          <w:sz w:val="20"/>
          <w:szCs w:val="20"/>
        </w:rPr>
        <w:t xml:space="preserve"> here</w:t>
      </w:r>
      <w:r w:rsidR="0011642D">
        <w:rPr>
          <w:rFonts w:ascii="Arial" w:hAnsi="Arial" w:cs="Arial"/>
          <w:sz w:val="20"/>
          <w:szCs w:val="20"/>
        </w:rPr>
        <w:t>.</w:t>
      </w:r>
      <w:r w:rsidR="00EE156F">
        <w:rPr>
          <w:rFonts w:ascii="Arial" w:hAnsi="Arial" w:cs="Arial"/>
          <w:sz w:val="20"/>
          <w:szCs w:val="20"/>
        </w:rPr>
        <w:t xml:space="preserve"> </w:t>
      </w:r>
      <w:r w:rsidR="007E057B">
        <w:rPr>
          <w:rFonts w:ascii="Arial" w:hAnsi="Arial" w:cs="Arial"/>
          <w:sz w:val="20"/>
          <w:szCs w:val="20"/>
        </w:rPr>
        <w:t xml:space="preserve">Where </w:t>
      </w:r>
      <w:r w:rsidR="003A6682">
        <w:rPr>
          <w:rFonts w:ascii="Arial" w:hAnsi="Arial" w:cs="Arial"/>
          <w:sz w:val="20"/>
          <w:szCs w:val="20"/>
        </w:rPr>
        <w:t xml:space="preserve">possible </w:t>
      </w:r>
      <w:r w:rsidR="00EE156F">
        <w:rPr>
          <w:rFonts w:ascii="Arial" w:hAnsi="Arial" w:cs="Arial"/>
          <w:sz w:val="20"/>
          <w:szCs w:val="20"/>
        </w:rPr>
        <w:t>the temporal and spatial constraints have been matched.</w:t>
      </w:r>
      <w:r w:rsidR="00A05262">
        <w:rPr>
          <w:rFonts w:ascii="Arial" w:hAnsi="Arial" w:cs="Arial"/>
          <w:sz w:val="20"/>
          <w:szCs w:val="20"/>
        </w:rPr>
        <w:t xml:space="preserve"> Overall the method prese</w:t>
      </w:r>
      <w:r w:rsidR="00B452C9">
        <w:rPr>
          <w:rFonts w:ascii="Arial" w:hAnsi="Arial" w:cs="Arial"/>
          <w:sz w:val="20"/>
          <w:szCs w:val="20"/>
        </w:rPr>
        <w:t>nted here produces results that</w:t>
      </w:r>
      <w:r w:rsidR="00A05262">
        <w:rPr>
          <w:rFonts w:ascii="Arial" w:hAnsi="Arial" w:cs="Arial"/>
          <w:sz w:val="20"/>
          <w:szCs w:val="20"/>
        </w:rPr>
        <w:t xml:space="preserve"> are</w:t>
      </w:r>
      <w:r w:rsidR="005A4883">
        <w:rPr>
          <w:rFonts w:ascii="Arial" w:hAnsi="Arial" w:cs="Arial"/>
          <w:sz w:val="20"/>
          <w:szCs w:val="20"/>
        </w:rPr>
        <w:t xml:space="preserve"> consistent with the results from these</w:t>
      </w:r>
      <w:r w:rsidR="00A05262">
        <w:rPr>
          <w:rFonts w:ascii="Arial" w:hAnsi="Arial" w:cs="Arial"/>
          <w:sz w:val="20"/>
          <w:szCs w:val="20"/>
        </w:rPr>
        <w:t xml:space="preserve"> </w:t>
      </w:r>
      <w:r w:rsidR="002004CA" w:rsidRPr="000E2B32">
        <w:rPr>
          <w:rFonts w:ascii="Arial" w:hAnsi="Arial" w:cs="Arial"/>
          <w:i/>
          <w:sz w:val="20"/>
          <w:szCs w:val="20"/>
        </w:rPr>
        <w:t>in situ</w:t>
      </w:r>
      <w:r w:rsidR="002004CA">
        <w:rPr>
          <w:rFonts w:ascii="Arial" w:hAnsi="Arial" w:cs="Arial"/>
          <w:sz w:val="20"/>
          <w:szCs w:val="20"/>
        </w:rPr>
        <w:t xml:space="preserve"> </w:t>
      </w:r>
      <w:r w:rsidR="00A05262">
        <w:rPr>
          <w:rFonts w:ascii="Arial" w:hAnsi="Arial" w:cs="Arial"/>
          <w:sz w:val="20"/>
          <w:szCs w:val="20"/>
        </w:rPr>
        <w:t>studies.</w:t>
      </w:r>
      <w:r w:rsidR="00397335">
        <w:rPr>
          <w:rFonts w:ascii="Arial" w:hAnsi="Arial" w:cs="Arial"/>
          <w:sz w:val="20"/>
          <w:szCs w:val="20"/>
        </w:rPr>
        <w:t xml:space="preserve">  </w:t>
      </w:r>
      <w:r w:rsidR="009A17D1">
        <w:rPr>
          <w:rFonts w:ascii="Arial" w:hAnsi="Arial" w:cs="Arial"/>
          <w:sz w:val="20"/>
          <w:szCs w:val="20"/>
        </w:rPr>
        <w:t xml:space="preserve">It is reassuring to see that the Californian coast </w:t>
      </w:r>
      <w:r w:rsidR="003D16FA">
        <w:rPr>
          <w:rFonts w:ascii="Arial" w:hAnsi="Arial" w:cs="Arial"/>
          <w:sz w:val="20"/>
          <w:szCs w:val="20"/>
        </w:rPr>
        <w:t xml:space="preserve">results </w:t>
      </w:r>
      <w:r w:rsidR="00D7148C">
        <w:rPr>
          <w:rFonts w:ascii="Arial" w:hAnsi="Arial" w:cs="Arial"/>
          <w:sz w:val="20"/>
          <w:szCs w:val="20"/>
        </w:rPr>
        <w:t>(</w:t>
      </w:r>
      <w:r w:rsidR="003D16FA">
        <w:rPr>
          <w:rFonts w:ascii="Arial" w:hAnsi="Arial" w:cs="Arial"/>
          <w:sz w:val="20"/>
          <w:szCs w:val="20"/>
        </w:rPr>
        <w:t>upwelling and non-upwelling seasons</w:t>
      </w:r>
      <w:r w:rsidR="00D7148C">
        <w:rPr>
          <w:rFonts w:ascii="Arial" w:hAnsi="Arial" w:cs="Arial"/>
          <w:sz w:val="20"/>
          <w:szCs w:val="20"/>
        </w:rPr>
        <w:t>)</w:t>
      </w:r>
      <w:r w:rsidR="008179BA">
        <w:rPr>
          <w:rFonts w:ascii="Arial" w:hAnsi="Arial" w:cs="Arial"/>
          <w:sz w:val="20"/>
          <w:szCs w:val="20"/>
        </w:rPr>
        <w:t xml:space="preserve"> correctly identify</w:t>
      </w:r>
      <w:r w:rsidR="0036461C">
        <w:rPr>
          <w:rFonts w:ascii="Arial" w:hAnsi="Arial" w:cs="Arial"/>
          <w:sz w:val="20"/>
          <w:szCs w:val="20"/>
        </w:rPr>
        <w:t xml:space="preserve"> </w:t>
      </w:r>
      <w:r w:rsidR="00E76CF8">
        <w:rPr>
          <w:rFonts w:ascii="Arial" w:hAnsi="Arial" w:cs="Arial"/>
          <w:sz w:val="20"/>
          <w:szCs w:val="20"/>
        </w:rPr>
        <w:t xml:space="preserve">that Ekman dominates during the upwelling season whereas </w:t>
      </w:r>
      <w:r w:rsidR="00397335">
        <w:rPr>
          <w:rFonts w:ascii="Arial" w:hAnsi="Arial" w:cs="Arial"/>
          <w:sz w:val="20"/>
          <w:szCs w:val="20"/>
        </w:rPr>
        <w:t xml:space="preserve">Stokes becomes important during </w:t>
      </w:r>
      <w:r w:rsidR="00086BDD">
        <w:rPr>
          <w:rFonts w:ascii="Arial" w:hAnsi="Arial" w:cs="Arial"/>
          <w:sz w:val="20"/>
          <w:szCs w:val="20"/>
        </w:rPr>
        <w:t xml:space="preserve">the </w:t>
      </w:r>
      <w:r w:rsidR="00397335">
        <w:rPr>
          <w:rFonts w:ascii="Arial" w:hAnsi="Arial" w:cs="Arial"/>
          <w:sz w:val="20"/>
          <w:szCs w:val="20"/>
        </w:rPr>
        <w:t>non-upwelling</w:t>
      </w:r>
      <w:r w:rsidR="001410B4">
        <w:rPr>
          <w:rFonts w:ascii="Arial" w:hAnsi="Arial" w:cs="Arial"/>
          <w:sz w:val="20"/>
          <w:szCs w:val="20"/>
        </w:rPr>
        <w:t xml:space="preserve"> season</w:t>
      </w:r>
      <w:r w:rsidR="00397335">
        <w:rPr>
          <w:rFonts w:ascii="Arial" w:hAnsi="Arial" w:cs="Arial"/>
          <w:sz w:val="20"/>
          <w:szCs w:val="20"/>
        </w:rPr>
        <w:t>.</w:t>
      </w:r>
      <w:r w:rsidR="003D16FA">
        <w:rPr>
          <w:rFonts w:ascii="Arial" w:hAnsi="Arial" w:cs="Arial"/>
          <w:sz w:val="20"/>
          <w:szCs w:val="20"/>
        </w:rPr>
        <w:t xml:space="preserve">  </w:t>
      </w:r>
      <w:r w:rsidR="00B663F5">
        <w:rPr>
          <w:rFonts w:ascii="Arial" w:hAnsi="Arial" w:cs="Arial"/>
          <w:sz w:val="20"/>
          <w:szCs w:val="20"/>
        </w:rPr>
        <w:t>The exception is the wo</w:t>
      </w:r>
      <w:r w:rsidR="00787F11">
        <w:rPr>
          <w:rFonts w:ascii="Arial" w:hAnsi="Arial" w:cs="Arial"/>
          <w:sz w:val="20"/>
          <w:szCs w:val="20"/>
        </w:rPr>
        <w:t>rk of Painter et al., (2016) who</w:t>
      </w:r>
      <w:r w:rsidR="00B663F5">
        <w:rPr>
          <w:rFonts w:ascii="Arial" w:hAnsi="Arial" w:cs="Arial"/>
          <w:sz w:val="20"/>
          <w:szCs w:val="20"/>
        </w:rPr>
        <w:t xml:space="preserve"> assumed that the cross-shelf trans</w:t>
      </w:r>
      <w:r w:rsidR="008A50C6">
        <w:rPr>
          <w:rFonts w:ascii="Arial" w:hAnsi="Arial" w:cs="Arial"/>
          <w:sz w:val="20"/>
          <w:szCs w:val="20"/>
        </w:rPr>
        <w:t>po</w:t>
      </w:r>
      <w:r w:rsidR="006614FE">
        <w:rPr>
          <w:rFonts w:ascii="Arial" w:hAnsi="Arial" w:cs="Arial"/>
          <w:sz w:val="20"/>
          <w:szCs w:val="20"/>
        </w:rPr>
        <w:t xml:space="preserve">rt was Ekman dominated, but </w:t>
      </w:r>
      <w:r w:rsidR="008A50C6">
        <w:rPr>
          <w:rFonts w:ascii="Arial" w:hAnsi="Arial" w:cs="Arial"/>
          <w:sz w:val="20"/>
          <w:szCs w:val="20"/>
        </w:rPr>
        <w:t xml:space="preserve">no measurements </w:t>
      </w:r>
      <w:r w:rsidR="006614FE">
        <w:rPr>
          <w:rFonts w:ascii="Arial" w:hAnsi="Arial" w:cs="Arial"/>
          <w:sz w:val="20"/>
          <w:szCs w:val="20"/>
        </w:rPr>
        <w:t xml:space="preserve">were taken </w:t>
      </w:r>
      <w:r w:rsidR="008A50C6">
        <w:rPr>
          <w:rFonts w:ascii="Arial" w:hAnsi="Arial" w:cs="Arial"/>
          <w:sz w:val="20"/>
          <w:szCs w:val="20"/>
        </w:rPr>
        <w:t xml:space="preserve">to </w:t>
      </w:r>
      <w:r w:rsidR="00057C63">
        <w:rPr>
          <w:rFonts w:ascii="Arial" w:hAnsi="Arial" w:cs="Arial"/>
          <w:sz w:val="20"/>
          <w:szCs w:val="20"/>
        </w:rPr>
        <w:t>verify</w:t>
      </w:r>
      <w:r w:rsidR="00B663F5">
        <w:rPr>
          <w:rFonts w:ascii="Arial" w:hAnsi="Arial" w:cs="Arial"/>
          <w:sz w:val="20"/>
          <w:szCs w:val="20"/>
        </w:rPr>
        <w:t xml:space="preserve"> this.</w:t>
      </w:r>
      <w:r w:rsidR="00740163">
        <w:rPr>
          <w:rFonts w:ascii="Arial" w:hAnsi="Arial" w:cs="Arial"/>
          <w:sz w:val="20"/>
          <w:szCs w:val="20"/>
        </w:rPr>
        <w:t xml:space="preserve"> The results in Table 1 suggest that the omission of both Stokes and geostrophic current components in</w:t>
      </w:r>
      <w:r w:rsidR="00976F14">
        <w:rPr>
          <w:rFonts w:ascii="Arial" w:hAnsi="Arial" w:cs="Arial"/>
          <w:sz w:val="20"/>
          <w:szCs w:val="20"/>
        </w:rPr>
        <w:t xml:space="preserve"> their analysis is one possible</w:t>
      </w:r>
      <w:r w:rsidR="00740163">
        <w:rPr>
          <w:rFonts w:ascii="Arial" w:hAnsi="Arial" w:cs="Arial"/>
          <w:sz w:val="20"/>
          <w:szCs w:val="20"/>
        </w:rPr>
        <w:t xml:space="preserve"> reason for the discrepancy </w:t>
      </w:r>
      <w:r w:rsidR="00F24C07">
        <w:rPr>
          <w:rFonts w:ascii="Arial" w:hAnsi="Arial" w:cs="Arial"/>
          <w:sz w:val="20"/>
          <w:szCs w:val="20"/>
        </w:rPr>
        <w:t xml:space="preserve">between </w:t>
      </w:r>
      <w:proofErr w:type="gramStart"/>
      <w:r w:rsidR="00F24C07">
        <w:rPr>
          <w:rFonts w:ascii="Arial" w:hAnsi="Arial" w:cs="Arial"/>
          <w:sz w:val="20"/>
          <w:szCs w:val="20"/>
        </w:rPr>
        <w:t>their</w:t>
      </w:r>
      <w:proofErr w:type="gramEnd"/>
      <w:r w:rsidR="00F24C07">
        <w:rPr>
          <w:rFonts w:ascii="Arial" w:hAnsi="Arial" w:cs="Arial"/>
          <w:sz w:val="20"/>
          <w:szCs w:val="20"/>
        </w:rPr>
        <w:t xml:space="preserve"> estimated</w:t>
      </w:r>
      <w:r w:rsidR="00C6355E">
        <w:rPr>
          <w:rFonts w:ascii="Arial" w:hAnsi="Arial" w:cs="Arial"/>
          <w:sz w:val="20"/>
          <w:szCs w:val="20"/>
        </w:rPr>
        <w:t xml:space="preserve"> onto shelf transport</w:t>
      </w:r>
      <w:r w:rsidR="00740163">
        <w:rPr>
          <w:rFonts w:ascii="Arial" w:hAnsi="Arial" w:cs="Arial"/>
          <w:sz w:val="20"/>
          <w:szCs w:val="20"/>
        </w:rPr>
        <w:t xml:space="preserve"> versus their measured off-shelf transport.</w:t>
      </w:r>
      <w:r w:rsidR="003304E4">
        <w:rPr>
          <w:rFonts w:ascii="Arial" w:hAnsi="Arial" w:cs="Arial"/>
          <w:sz w:val="20"/>
          <w:szCs w:val="20"/>
        </w:rPr>
        <w:t xml:space="preserve"> </w:t>
      </w:r>
      <w:r w:rsidR="004A5638">
        <w:rPr>
          <w:rFonts w:ascii="Arial" w:hAnsi="Arial" w:cs="Arial"/>
          <w:sz w:val="20"/>
          <w:szCs w:val="20"/>
        </w:rPr>
        <w:t>T</w:t>
      </w:r>
      <w:r w:rsidR="001D1906">
        <w:rPr>
          <w:rFonts w:ascii="Arial" w:hAnsi="Arial" w:cs="Arial"/>
          <w:sz w:val="20"/>
          <w:szCs w:val="20"/>
        </w:rPr>
        <w:t xml:space="preserve">he total </w:t>
      </w:r>
      <w:r w:rsidR="00F43E37">
        <w:rPr>
          <w:rFonts w:ascii="Arial" w:hAnsi="Arial" w:cs="Arial"/>
          <w:sz w:val="20"/>
          <w:szCs w:val="20"/>
        </w:rPr>
        <w:t>cross-</w:t>
      </w:r>
      <w:r w:rsidR="001D1906">
        <w:rPr>
          <w:rFonts w:ascii="Arial" w:hAnsi="Arial" w:cs="Arial"/>
          <w:sz w:val="20"/>
          <w:szCs w:val="20"/>
        </w:rPr>
        <w:t xml:space="preserve">shelf </w:t>
      </w:r>
      <w:r w:rsidR="00037338">
        <w:rPr>
          <w:rFonts w:ascii="Arial" w:hAnsi="Arial" w:cs="Arial"/>
          <w:sz w:val="20"/>
          <w:szCs w:val="20"/>
        </w:rPr>
        <w:t xml:space="preserve">surface </w:t>
      </w:r>
      <w:r w:rsidR="00232DAA">
        <w:rPr>
          <w:rFonts w:ascii="Arial" w:hAnsi="Arial" w:cs="Arial"/>
          <w:sz w:val="20"/>
          <w:szCs w:val="20"/>
        </w:rPr>
        <w:t>current</w:t>
      </w:r>
      <w:r w:rsidR="001D1906">
        <w:rPr>
          <w:rFonts w:ascii="Arial" w:hAnsi="Arial" w:cs="Arial"/>
          <w:sz w:val="20"/>
          <w:szCs w:val="20"/>
        </w:rPr>
        <w:t xml:space="preserve"> values are included in Table 1 </w:t>
      </w:r>
      <w:r w:rsidR="00681715">
        <w:rPr>
          <w:rFonts w:ascii="Arial" w:hAnsi="Arial" w:cs="Arial"/>
          <w:sz w:val="20"/>
          <w:szCs w:val="20"/>
        </w:rPr>
        <w:t>for interest only</w:t>
      </w:r>
      <w:r w:rsidR="00DF3C81">
        <w:rPr>
          <w:rFonts w:ascii="Arial" w:hAnsi="Arial" w:cs="Arial"/>
          <w:sz w:val="20"/>
          <w:szCs w:val="20"/>
        </w:rPr>
        <w:t>; t</w:t>
      </w:r>
      <w:r w:rsidR="00681715">
        <w:rPr>
          <w:rFonts w:ascii="Arial" w:hAnsi="Arial" w:cs="Arial"/>
          <w:sz w:val="20"/>
          <w:szCs w:val="20"/>
        </w:rPr>
        <w:t xml:space="preserve">he </w:t>
      </w:r>
      <w:r w:rsidR="00255590">
        <w:rPr>
          <w:rFonts w:ascii="Arial" w:hAnsi="Arial" w:cs="Arial"/>
          <w:sz w:val="20"/>
          <w:szCs w:val="20"/>
        </w:rPr>
        <w:t xml:space="preserve">calculated </w:t>
      </w:r>
      <w:r w:rsidR="005946FE">
        <w:rPr>
          <w:rFonts w:ascii="Arial" w:hAnsi="Arial" w:cs="Arial"/>
          <w:sz w:val="20"/>
          <w:szCs w:val="20"/>
        </w:rPr>
        <w:t>total cross</w:t>
      </w:r>
      <w:r w:rsidR="000529A2">
        <w:rPr>
          <w:rFonts w:ascii="Arial" w:hAnsi="Arial" w:cs="Arial"/>
          <w:sz w:val="20"/>
          <w:szCs w:val="20"/>
        </w:rPr>
        <w:t xml:space="preserve">-shelf currents in all cases </w:t>
      </w:r>
      <w:r w:rsidR="00EB57C5">
        <w:rPr>
          <w:rFonts w:ascii="Arial" w:hAnsi="Arial" w:cs="Arial"/>
          <w:sz w:val="20"/>
          <w:szCs w:val="20"/>
        </w:rPr>
        <w:t>w</w:t>
      </w:r>
      <w:r w:rsidR="002242B2">
        <w:rPr>
          <w:rFonts w:ascii="Arial" w:hAnsi="Arial" w:cs="Arial"/>
          <w:sz w:val="20"/>
          <w:szCs w:val="20"/>
        </w:rPr>
        <w:t>h</w:t>
      </w:r>
      <w:r w:rsidR="00EB57C5">
        <w:rPr>
          <w:rFonts w:ascii="Arial" w:hAnsi="Arial" w:cs="Arial"/>
          <w:sz w:val="20"/>
          <w:szCs w:val="20"/>
        </w:rPr>
        <w:t xml:space="preserve">ere comparison data are available </w:t>
      </w:r>
      <w:r w:rsidR="000529A2">
        <w:rPr>
          <w:rFonts w:ascii="Arial" w:hAnsi="Arial" w:cs="Arial"/>
          <w:sz w:val="20"/>
          <w:szCs w:val="20"/>
        </w:rPr>
        <w:t>appear</w:t>
      </w:r>
      <w:r w:rsidR="005946FE">
        <w:rPr>
          <w:rFonts w:ascii="Arial" w:hAnsi="Arial" w:cs="Arial"/>
          <w:sz w:val="20"/>
          <w:szCs w:val="20"/>
        </w:rPr>
        <w:t xml:space="preserve"> </w:t>
      </w:r>
      <w:r w:rsidR="00681715">
        <w:rPr>
          <w:rFonts w:ascii="Arial" w:hAnsi="Arial" w:cs="Arial"/>
          <w:sz w:val="20"/>
          <w:szCs w:val="20"/>
        </w:rPr>
        <w:t xml:space="preserve">consistent with the values </w:t>
      </w:r>
      <w:r w:rsidR="00153E3B">
        <w:rPr>
          <w:rFonts w:ascii="Arial" w:hAnsi="Arial" w:cs="Arial"/>
          <w:sz w:val="20"/>
          <w:szCs w:val="20"/>
        </w:rPr>
        <w:t xml:space="preserve">from the </w:t>
      </w:r>
      <w:r w:rsidR="00153E3B" w:rsidRPr="00F641F2">
        <w:rPr>
          <w:rFonts w:ascii="Arial" w:hAnsi="Arial" w:cs="Arial"/>
          <w:i/>
          <w:sz w:val="20"/>
          <w:szCs w:val="20"/>
        </w:rPr>
        <w:t>in situ</w:t>
      </w:r>
      <w:r w:rsidR="00153E3B">
        <w:rPr>
          <w:rFonts w:ascii="Arial" w:hAnsi="Arial" w:cs="Arial"/>
          <w:sz w:val="20"/>
          <w:szCs w:val="20"/>
        </w:rPr>
        <w:t xml:space="preserve"> studies</w:t>
      </w:r>
      <w:r w:rsidR="00681715">
        <w:rPr>
          <w:rFonts w:ascii="Arial" w:hAnsi="Arial" w:cs="Arial"/>
          <w:sz w:val="20"/>
          <w:szCs w:val="20"/>
        </w:rPr>
        <w:t>.</w:t>
      </w:r>
      <w:r w:rsidR="00E06055">
        <w:rPr>
          <w:rFonts w:ascii="Arial" w:hAnsi="Arial" w:cs="Arial"/>
          <w:sz w:val="20"/>
          <w:szCs w:val="20"/>
        </w:rPr>
        <w:t xml:space="preserve">  </w:t>
      </w:r>
      <w:r w:rsidR="00802593">
        <w:rPr>
          <w:rFonts w:ascii="Arial" w:hAnsi="Arial" w:cs="Arial"/>
          <w:sz w:val="20"/>
          <w:szCs w:val="20"/>
        </w:rPr>
        <w:t>The</w:t>
      </w:r>
      <w:r w:rsidR="004B2C6F">
        <w:rPr>
          <w:rFonts w:ascii="Arial" w:hAnsi="Arial" w:cs="Arial"/>
          <w:sz w:val="20"/>
          <w:szCs w:val="20"/>
        </w:rPr>
        <w:t xml:space="preserve"> results </w:t>
      </w:r>
      <w:r w:rsidR="004B2BAE">
        <w:rPr>
          <w:rFonts w:ascii="Arial" w:hAnsi="Arial" w:cs="Arial"/>
          <w:sz w:val="20"/>
          <w:szCs w:val="20"/>
        </w:rPr>
        <w:t>invest</w:t>
      </w:r>
      <w:r w:rsidR="004642BF">
        <w:rPr>
          <w:rFonts w:ascii="Arial" w:hAnsi="Arial" w:cs="Arial"/>
          <w:sz w:val="20"/>
          <w:szCs w:val="20"/>
        </w:rPr>
        <w:t xml:space="preserve">igating the sensitivity of the </w:t>
      </w:r>
      <w:r w:rsidR="004B2BAE">
        <w:rPr>
          <w:rFonts w:ascii="Arial" w:hAnsi="Arial" w:cs="Arial"/>
          <w:sz w:val="20"/>
          <w:szCs w:val="20"/>
        </w:rPr>
        <w:t xml:space="preserve">cross-shelf currents to the </w:t>
      </w:r>
      <w:r w:rsidR="00802593">
        <w:rPr>
          <w:rFonts w:ascii="Arial" w:hAnsi="Arial" w:cs="Arial"/>
          <w:sz w:val="20"/>
          <w:szCs w:val="20"/>
        </w:rPr>
        <w:t xml:space="preserve">depth </w:t>
      </w:r>
      <w:r w:rsidR="004B2BAE">
        <w:rPr>
          <w:rFonts w:ascii="Arial" w:hAnsi="Arial" w:cs="Arial"/>
          <w:sz w:val="20"/>
          <w:szCs w:val="20"/>
        </w:rPr>
        <w:t>definition</w:t>
      </w:r>
      <w:r w:rsidR="00802593">
        <w:rPr>
          <w:rFonts w:ascii="Arial" w:hAnsi="Arial" w:cs="Arial"/>
          <w:sz w:val="20"/>
          <w:szCs w:val="20"/>
        </w:rPr>
        <w:t xml:space="preserve"> of the shelf edge</w:t>
      </w:r>
      <w:r w:rsidR="004B2BAE">
        <w:rPr>
          <w:rFonts w:ascii="Arial" w:hAnsi="Arial" w:cs="Arial"/>
          <w:sz w:val="20"/>
          <w:szCs w:val="20"/>
        </w:rPr>
        <w:t xml:space="preserve"> </w:t>
      </w:r>
      <w:r w:rsidR="004B2C6F">
        <w:rPr>
          <w:rFonts w:ascii="Arial" w:hAnsi="Arial" w:cs="Arial"/>
          <w:sz w:val="20"/>
          <w:szCs w:val="20"/>
        </w:rPr>
        <w:t>are presented in table S1 and sho</w:t>
      </w:r>
      <w:r w:rsidR="001A0AB7">
        <w:rPr>
          <w:rFonts w:ascii="Arial" w:hAnsi="Arial" w:cs="Arial"/>
          <w:sz w:val="20"/>
          <w:szCs w:val="20"/>
        </w:rPr>
        <w:t>w close agreement</w:t>
      </w:r>
      <w:r w:rsidR="006F1B7B">
        <w:rPr>
          <w:rFonts w:ascii="Arial" w:hAnsi="Arial" w:cs="Arial"/>
          <w:sz w:val="20"/>
          <w:szCs w:val="20"/>
        </w:rPr>
        <w:t xml:space="preserve"> across all </w:t>
      </w:r>
      <w:r w:rsidR="00C33EB3">
        <w:rPr>
          <w:rFonts w:ascii="Arial" w:hAnsi="Arial" w:cs="Arial"/>
          <w:sz w:val="20"/>
          <w:szCs w:val="20"/>
        </w:rPr>
        <w:t>shelf-</w:t>
      </w:r>
      <w:r w:rsidR="008B3014">
        <w:rPr>
          <w:rFonts w:ascii="Arial" w:hAnsi="Arial" w:cs="Arial"/>
          <w:sz w:val="20"/>
          <w:szCs w:val="20"/>
        </w:rPr>
        <w:t xml:space="preserve">edge definitions </w:t>
      </w:r>
      <w:r w:rsidR="001A0AB7">
        <w:rPr>
          <w:rFonts w:ascii="Arial" w:hAnsi="Arial" w:cs="Arial"/>
          <w:sz w:val="20"/>
          <w:szCs w:val="20"/>
        </w:rPr>
        <w:t>in all cases.</w:t>
      </w:r>
    </w:p>
    <w:p w14:paraId="26A8CCF3" w14:textId="77777777" w:rsidR="00354A49" w:rsidRDefault="00354A49" w:rsidP="005F2CC9">
      <w:pPr>
        <w:spacing w:line="480" w:lineRule="auto"/>
        <w:rPr>
          <w:rFonts w:ascii="Arial" w:hAnsi="Arial" w:cs="Arial"/>
          <w:b/>
          <w:sz w:val="20"/>
          <w:szCs w:val="20"/>
        </w:rPr>
      </w:pPr>
    </w:p>
    <w:p w14:paraId="789D1910" w14:textId="77777777" w:rsidR="00846C6B" w:rsidRDefault="00846C6B" w:rsidP="00846C6B">
      <w:pPr>
        <w:spacing w:line="480" w:lineRule="auto"/>
        <w:rPr>
          <w:rFonts w:ascii="Arial" w:hAnsi="Arial" w:cs="Arial"/>
          <w:b/>
          <w:sz w:val="20"/>
          <w:szCs w:val="20"/>
        </w:rPr>
      </w:pPr>
      <w:r>
        <w:rPr>
          <w:rFonts w:ascii="Arial" w:hAnsi="Arial" w:cs="Arial"/>
          <w:b/>
          <w:sz w:val="20"/>
          <w:szCs w:val="20"/>
        </w:rPr>
        <w:t>3.2 Cross-shelf exchange in global shelf seas</w:t>
      </w:r>
    </w:p>
    <w:p w14:paraId="7736490B" w14:textId="3DD77492" w:rsidR="00846C6B" w:rsidRDefault="00846C6B" w:rsidP="00846C6B">
      <w:pPr>
        <w:spacing w:line="480" w:lineRule="auto"/>
        <w:rPr>
          <w:rFonts w:ascii="Arial" w:hAnsi="Arial" w:cs="Arial"/>
          <w:b/>
          <w:sz w:val="20"/>
          <w:szCs w:val="20"/>
        </w:rPr>
      </w:pPr>
      <w:r w:rsidRPr="00CE6C65">
        <w:rPr>
          <w:rFonts w:ascii="Arial" w:hAnsi="Arial" w:cs="Arial"/>
          <w:sz w:val="20"/>
          <w:szCs w:val="20"/>
        </w:rPr>
        <w:t>Figure 2</w:t>
      </w:r>
      <w:r>
        <w:rPr>
          <w:rFonts w:ascii="Arial" w:hAnsi="Arial" w:cs="Arial"/>
          <w:sz w:val="20"/>
          <w:szCs w:val="20"/>
        </w:rPr>
        <w:t xml:space="preserve"> identifies where geostrophic currents within the mixed layer and normal to the shelf edge dominate exchange over Ekman currents (i.e. the results from applying equation 3) for the northern hemisphere summer (Figure 2a) and winter (Figure 2b) calculated across years 1993 to 2014. Figure 3 shows the individual c</w:t>
      </w:r>
      <w:r w:rsidRPr="009A153A">
        <w:rPr>
          <w:rFonts w:ascii="Arial" w:hAnsi="Arial" w:cs="Arial"/>
          <w:sz w:val="20"/>
          <w:szCs w:val="20"/>
        </w:rPr>
        <w:t>ontributions</w:t>
      </w:r>
      <w:r>
        <w:rPr>
          <w:rFonts w:ascii="Arial" w:hAnsi="Arial" w:cs="Arial"/>
          <w:sz w:val="20"/>
          <w:szCs w:val="20"/>
        </w:rPr>
        <w:t xml:space="preserve"> to exchange within the mixed layer </w:t>
      </w:r>
      <w:r w:rsidRPr="009A153A">
        <w:rPr>
          <w:rFonts w:ascii="Arial" w:hAnsi="Arial" w:cs="Arial"/>
          <w:sz w:val="20"/>
          <w:szCs w:val="20"/>
        </w:rPr>
        <w:t xml:space="preserve">and </w:t>
      </w:r>
      <w:r>
        <w:rPr>
          <w:rFonts w:ascii="Arial" w:hAnsi="Arial" w:cs="Arial"/>
          <w:sz w:val="20"/>
          <w:szCs w:val="20"/>
        </w:rPr>
        <w:t>normal to the shelf edge for a selection of shelf edges.  Some regions are clearly dominated by geostrophic cross-shelf exchange (e.g. The North Sea in Figure 2 and Figure 3a), whereas the cross-shelf exchange in many regions is a mixture of both geostrophic and Ekman processes (e.g. English Channel and Tasmanian Shelf in Figure 2 and Figures 3a and 3b). Some regions also exhibit distinct changes in hydrodynamic regimes along the shelf (e.g. the Mid Atlantic Bight in Figure 2 and Figure 3c). Figure 4 identifies the regions and periods when ageostrophic Stokes drift could become important for cross-shelf exchange (the results from applying Equation 6). Generally Stokes drift contributes a smaller component to surface cross-shelf exchange than geostrophy or Ekman processes, but its contribution can still equal (e.g. Californian Coast non-upwelling period, Table 1) or exceed that of Ekman (year round on parts of the European shelf, Table 1, Figure 3a and 4a and 4b).</w:t>
      </w:r>
    </w:p>
    <w:p w14:paraId="12D2FE5F" w14:textId="77777777" w:rsidR="00CC45DB" w:rsidRDefault="00CC45DB" w:rsidP="005F2CC9">
      <w:pPr>
        <w:spacing w:line="480" w:lineRule="auto"/>
        <w:rPr>
          <w:rFonts w:ascii="Arial" w:hAnsi="Arial" w:cs="Arial"/>
          <w:b/>
          <w:sz w:val="20"/>
          <w:szCs w:val="20"/>
        </w:rPr>
      </w:pPr>
    </w:p>
    <w:p w14:paraId="69AC323C" w14:textId="48294827" w:rsidR="006A0F63" w:rsidRPr="00C81C79" w:rsidRDefault="006A0F63" w:rsidP="005F2CC9">
      <w:pPr>
        <w:spacing w:line="480" w:lineRule="auto"/>
        <w:rPr>
          <w:rFonts w:ascii="Arial" w:hAnsi="Arial" w:cs="Arial"/>
          <w:sz w:val="20"/>
          <w:szCs w:val="20"/>
        </w:rPr>
      </w:pPr>
      <w:r>
        <w:rPr>
          <w:rFonts w:ascii="Arial" w:hAnsi="Arial" w:cs="Arial"/>
          <w:b/>
          <w:sz w:val="20"/>
          <w:szCs w:val="20"/>
        </w:rPr>
        <w:t>Table 1</w:t>
      </w:r>
      <w:r w:rsidR="00C81C79">
        <w:rPr>
          <w:rFonts w:ascii="Arial" w:hAnsi="Arial" w:cs="Arial"/>
          <w:b/>
          <w:sz w:val="20"/>
          <w:szCs w:val="20"/>
        </w:rPr>
        <w:t xml:space="preserve"> </w:t>
      </w:r>
      <w:r w:rsidR="00C81C79" w:rsidRPr="00C81C79">
        <w:rPr>
          <w:rFonts w:ascii="Arial" w:hAnsi="Arial" w:cs="Arial"/>
          <w:sz w:val="20"/>
          <w:szCs w:val="20"/>
        </w:rPr>
        <w:t xml:space="preserve">Verification of </w:t>
      </w:r>
      <w:r w:rsidR="004371C0">
        <w:rPr>
          <w:rFonts w:ascii="Arial" w:hAnsi="Arial" w:cs="Arial"/>
          <w:sz w:val="20"/>
          <w:szCs w:val="20"/>
        </w:rPr>
        <w:t xml:space="preserve">cross-shelf transport </w:t>
      </w:r>
      <w:r w:rsidR="00AD1DC5">
        <w:rPr>
          <w:rFonts w:ascii="Arial" w:hAnsi="Arial" w:cs="Arial"/>
          <w:sz w:val="20"/>
          <w:szCs w:val="20"/>
        </w:rPr>
        <w:t xml:space="preserve">results against </w:t>
      </w:r>
      <w:r w:rsidR="00AE2C7F" w:rsidRPr="00C05529">
        <w:rPr>
          <w:rFonts w:ascii="Arial" w:hAnsi="Arial" w:cs="Arial"/>
          <w:sz w:val="20"/>
          <w:szCs w:val="20"/>
        </w:rPr>
        <w:t xml:space="preserve">the </w:t>
      </w:r>
      <w:r w:rsidR="00562DB4">
        <w:rPr>
          <w:rFonts w:ascii="Arial" w:hAnsi="Arial" w:cs="Arial"/>
          <w:sz w:val="20"/>
          <w:szCs w:val="20"/>
        </w:rPr>
        <w:t>literature</w:t>
      </w:r>
      <w:r w:rsidR="00E77B91">
        <w:rPr>
          <w:rFonts w:ascii="Arial" w:hAnsi="Arial" w:cs="Arial"/>
          <w:sz w:val="20"/>
          <w:szCs w:val="20"/>
        </w:rPr>
        <w:t>.</w:t>
      </w:r>
      <w:r w:rsidR="00ED44CD">
        <w:rPr>
          <w:rFonts w:ascii="Arial" w:hAnsi="Arial" w:cs="Arial"/>
          <w:sz w:val="20"/>
          <w:szCs w:val="20"/>
        </w:rPr>
        <w:t xml:space="preserve"> Where possible the temporal period</w:t>
      </w:r>
      <w:r w:rsidR="00C0312F">
        <w:rPr>
          <w:rFonts w:ascii="Arial" w:hAnsi="Arial" w:cs="Arial"/>
          <w:sz w:val="20"/>
          <w:szCs w:val="20"/>
        </w:rPr>
        <w:t xml:space="preserve"> between the calculated components are consistent with the period</w:t>
      </w:r>
      <w:r w:rsidR="00ED44CD">
        <w:rPr>
          <w:rFonts w:ascii="Arial" w:hAnsi="Arial" w:cs="Arial"/>
          <w:sz w:val="20"/>
          <w:szCs w:val="20"/>
        </w:rPr>
        <w:t xml:space="preserve"> studied in </w:t>
      </w:r>
      <w:r w:rsidR="00C0312F">
        <w:rPr>
          <w:rFonts w:ascii="Arial" w:hAnsi="Arial" w:cs="Arial"/>
          <w:sz w:val="20"/>
          <w:szCs w:val="20"/>
        </w:rPr>
        <w:t>the literature.</w:t>
      </w:r>
    </w:p>
    <w:tbl>
      <w:tblPr>
        <w:tblStyle w:val="TableGrid"/>
        <w:tblW w:w="0" w:type="auto"/>
        <w:tblLook w:val="04A0" w:firstRow="1" w:lastRow="0" w:firstColumn="1" w:lastColumn="0" w:noHBand="0" w:noVBand="1"/>
      </w:tblPr>
      <w:tblGrid>
        <w:gridCol w:w="1668"/>
        <w:gridCol w:w="1559"/>
        <w:gridCol w:w="2410"/>
        <w:gridCol w:w="1417"/>
        <w:gridCol w:w="2552"/>
      </w:tblGrid>
      <w:tr w:rsidR="00493C4A" w14:paraId="70AA1B9F" w14:textId="77777777" w:rsidTr="006E581C">
        <w:tc>
          <w:tcPr>
            <w:tcW w:w="1668" w:type="dxa"/>
          </w:tcPr>
          <w:p w14:paraId="113F4548" w14:textId="0070B974" w:rsidR="00493C4A" w:rsidRPr="00082AC7" w:rsidRDefault="006E581C" w:rsidP="00E84D28">
            <w:pPr>
              <w:rPr>
                <w:rFonts w:ascii="Arial" w:hAnsi="Arial" w:cs="Arial"/>
                <w:b/>
                <w:sz w:val="16"/>
                <w:szCs w:val="16"/>
              </w:rPr>
            </w:pPr>
            <w:r w:rsidRPr="006E581C">
              <w:rPr>
                <w:rFonts w:ascii="Arial" w:hAnsi="Arial" w:cs="Arial"/>
                <w:b/>
                <w:i/>
                <w:sz w:val="16"/>
                <w:szCs w:val="16"/>
              </w:rPr>
              <w:t>In situ</w:t>
            </w:r>
            <w:r>
              <w:rPr>
                <w:rFonts w:ascii="Arial" w:hAnsi="Arial" w:cs="Arial"/>
                <w:b/>
                <w:sz w:val="16"/>
                <w:szCs w:val="16"/>
              </w:rPr>
              <w:t xml:space="preserve"> </w:t>
            </w:r>
            <w:r w:rsidR="002E1FC1">
              <w:rPr>
                <w:rFonts w:ascii="Arial" w:hAnsi="Arial" w:cs="Arial"/>
                <w:b/>
                <w:sz w:val="16"/>
                <w:szCs w:val="16"/>
              </w:rPr>
              <w:t xml:space="preserve">Region, </w:t>
            </w:r>
            <w:r w:rsidR="00C83329">
              <w:rPr>
                <w:rFonts w:ascii="Arial" w:hAnsi="Arial" w:cs="Arial"/>
                <w:b/>
                <w:sz w:val="16"/>
                <w:szCs w:val="16"/>
              </w:rPr>
              <w:t>Reference (</w:t>
            </w:r>
            <w:r w:rsidR="00C83329" w:rsidRPr="00242B28">
              <w:rPr>
                <w:rFonts w:ascii="Arial" w:hAnsi="Arial" w:cs="Arial"/>
                <w:b/>
                <w:sz w:val="16"/>
                <w:szCs w:val="16"/>
                <w:rPrChange w:id="0" w:author="Tom Holding" w:date="2019-03-07T08:56:00Z">
                  <w:rPr>
                    <w:rFonts w:ascii="Arial" w:hAnsi="Arial" w:cs="Arial"/>
                    <w:b/>
                    <w:sz w:val="16"/>
                    <w:szCs w:val="16"/>
                    <w:highlight w:val="yellow"/>
                  </w:rPr>
                </w:rPrChange>
              </w:rPr>
              <w:t>depth</w:t>
            </w:r>
            <w:r w:rsidR="00C83329">
              <w:rPr>
                <w:rFonts w:ascii="Arial" w:hAnsi="Arial" w:cs="Arial"/>
                <w:b/>
                <w:sz w:val="16"/>
                <w:szCs w:val="16"/>
              </w:rPr>
              <w:t xml:space="preserve"> of measurement</w:t>
            </w:r>
            <w:r w:rsidR="002B1695">
              <w:rPr>
                <w:rFonts w:ascii="Arial" w:hAnsi="Arial" w:cs="Arial"/>
                <w:b/>
                <w:sz w:val="16"/>
                <w:szCs w:val="16"/>
              </w:rPr>
              <w:t xml:space="preserve"> if known</w:t>
            </w:r>
            <w:r w:rsidR="00C83329">
              <w:rPr>
                <w:rFonts w:ascii="Arial" w:hAnsi="Arial" w:cs="Arial"/>
                <w:b/>
                <w:sz w:val="16"/>
                <w:szCs w:val="16"/>
              </w:rPr>
              <w:t>)</w:t>
            </w:r>
          </w:p>
        </w:tc>
        <w:tc>
          <w:tcPr>
            <w:tcW w:w="1559" w:type="dxa"/>
          </w:tcPr>
          <w:p w14:paraId="08769553" w14:textId="77777777" w:rsidR="00493C4A" w:rsidRDefault="00493C4A" w:rsidP="00425921">
            <w:pPr>
              <w:rPr>
                <w:rFonts w:ascii="Arial" w:hAnsi="Arial" w:cs="Arial"/>
                <w:b/>
                <w:sz w:val="16"/>
                <w:szCs w:val="16"/>
              </w:rPr>
            </w:pPr>
            <w:r w:rsidRPr="0015619A">
              <w:rPr>
                <w:rFonts w:ascii="Arial" w:hAnsi="Arial" w:cs="Arial"/>
                <w:b/>
                <w:i/>
                <w:sz w:val="16"/>
                <w:szCs w:val="16"/>
              </w:rPr>
              <w:t>In situ</w:t>
            </w:r>
            <w:r w:rsidRPr="00735AD3">
              <w:rPr>
                <w:rFonts w:ascii="Arial" w:hAnsi="Arial" w:cs="Arial"/>
                <w:b/>
                <w:sz w:val="16"/>
                <w:szCs w:val="16"/>
              </w:rPr>
              <w:t xml:space="preserve"> observed</w:t>
            </w:r>
            <w:r>
              <w:rPr>
                <w:rFonts w:ascii="Arial" w:hAnsi="Arial" w:cs="Arial"/>
                <w:b/>
                <w:sz w:val="16"/>
                <w:szCs w:val="16"/>
              </w:rPr>
              <w:t xml:space="preserve"> or assumed</w:t>
            </w:r>
            <w:r w:rsidRPr="00735AD3">
              <w:rPr>
                <w:rFonts w:ascii="Arial" w:hAnsi="Arial" w:cs="Arial"/>
                <w:b/>
                <w:sz w:val="16"/>
                <w:szCs w:val="16"/>
              </w:rPr>
              <w:t xml:space="preserve"> control</w:t>
            </w:r>
            <w:r>
              <w:rPr>
                <w:rFonts w:ascii="Arial" w:hAnsi="Arial" w:cs="Arial"/>
                <w:b/>
                <w:sz w:val="16"/>
                <w:szCs w:val="16"/>
              </w:rPr>
              <w:t xml:space="preserve"> </w:t>
            </w:r>
          </w:p>
          <w:p w14:paraId="43519620" w14:textId="79FFA31D" w:rsidR="00493C4A" w:rsidRPr="00735AD3" w:rsidRDefault="00493C4A" w:rsidP="00425921">
            <w:pPr>
              <w:rPr>
                <w:rFonts w:ascii="Arial" w:hAnsi="Arial" w:cs="Arial"/>
                <w:b/>
                <w:sz w:val="16"/>
                <w:szCs w:val="16"/>
              </w:rPr>
            </w:pPr>
            <w:r>
              <w:rPr>
                <w:rFonts w:ascii="Arial" w:hAnsi="Arial" w:cs="Arial"/>
                <w:b/>
                <w:sz w:val="16"/>
                <w:szCs w:val="16"/>
              </w:rPr>
              <w:t xml:space="preserve">(* </w:t>
            </w:r>
            <w:proofErr w:type="gramStart"/>
            <w:r>
              <w:rPr>
                <w:rFonts w:ascii="Arial" w:hAnsi="Arial" w:cs="Arial"/>
                <w:b/>
                <w:sz w:val="16"/>
                <w:szCs w:val="16"/>
              </w:rPr>
              <w:t>dominance</w:t>
            </w:r>
            <w:proofErr w:type="gramEnd"/>
            <w:r w:rsidR="00093FF5">
              <w:rPr>
                <w:rFonts w:ascii="Arial" w:hAnsi="Arial" w:cs="Arial"/>
                <w:b/>
                <w:sz w:val="16"/>
                <w:szCs w:val="16"/>
              </w:rPr>
              <w:t xml:space="preserve"> if determine</w:t>
            </w:r>
            <w:r w:rsidR="0054736A">
              <w:rPr>
                <w:rFonts w:ascii="Arial" w:hAnsi="Arial" w:cs="Arial"/>
                <w:b/>
                <w:sz w:val="16"/>
                <w:szCs w:val="16"/>
              </w:rPr>
              <w:t>d</w:t>
            </w:r>
            <w:r>
              <w:rPr>
                <w:rFonts w:ascii="Arial" w:hAnsi="Arial" w:cs="Arial"/>
                <w:b/>
                <w:sz w:val="16"/>
                <w:szCs w:val="16"/>
              </w:rPr>
              <w:t>)</w:t>
            </w:r>
          </w:p>
        </w:tc>
        <w:tc>
          <w:tcPr>
            <w:tcW w:w="2410" w:type="dxa"/>
            <w:tcBorders>
              <w:right w:val="double" w:sz="4" w:space="0" w:color="auto"/>
            </w:tcBorders>
          </w:tcPr>
          <w:p w14:paraId="198890C2" w14:textId="77777777" w:rsidR="00493C4A" w:rsidRDefault="00493C4A" w:rsidP="00A91F57">
            <w:pPr>
              <w:rPr>
                <w:rFonts w:ascii="Arial" w:hAnsi="Arial" w:cs="Arial"/>
                <w:b/>
                <w:sz w:val="16"/>
                <w:szCs w:val="16"/>
              </w:rPr>
            </w:pPr>
            <w:r w:rsidRPr="0015619A">
              <w:rPr>
                <w:rFonts w:ascii="Arial" w:hAnsi="Arial" w:cs="Arial"/>
                <w:b/>
                <w:i/>
                <w:sz w:val="16"/>
                <w:szCs w:val="16"/>
              </w:rPr>
              <w:t>In situ</w:t>
            </w:r>
            <w:r w:rsidRPr="00735AD3">
              <w:rPr>
                <w:rFonts w:ascii="Arial" w:hAnsi="Arial" w:cs="Arial"/>
                <w:b/>
                <w:sz w:val="16"/>
                <w:szCs w:val="16"/>
              </w:rPr>
              <w:t xml:space="preserve"> study </w:t>
            </w:r>
            <w:r>
              <w:rPr>
                <w:rFonts w:ascii="Arial" w:hAnsi="Arial" w:cs="Arial"/>
                <w:b/>
                <w:sz w:val="16"/>
                <w:szCs w:val="16"/>
              </w:rPr>
              <w:t xml:space="preserve">period </w:t>
            </w:r>
          </w:p>
          <w:p w14:paraId="2BF92198" w14:textId="5A43472A" w:rsidR="00493C4A" w:rsidRPr="00735AD3" w:rsidRDefault="00493C4A" w:rsidP="00FF501C">
            <w:pPr>
              <w:rPr>
                <w:rFonts w:ascii="Arial" w:hAnsi="Arial" w:cs="Arial"/>
                <w:b/>
                <w:sz w:val="16"/>
                <w:szCs w:val="16"/>
              </w:rPr>
            </w:pPr>
            <w:r>
              <w:rPr>
                <w:rFonts w:ascii="Arial" w:hAnsi="Arial" w:cs="Arial"/>
                <w:b/>
                <w:sz w:val="16"/>
                <w:szCs w:val="16"/>
              </w:rPr>
              <w:t>(</w:t>
            </w:r>
            <w:r w:rsidRPr="0015619A">
              <w:rPr>
                <w:rFonts w:ascii="Arial" w:hAnsi="Arial" w:cs="Arial"/>
                <w:b/>
                <w:i/>
                <w:sz w:val="16"/>
                <w:szCs w:val="16"/>
              </w:rPr>
              <w:t>In situ</w:t>
            </w:r>
            <w:r>
              <w:rPr>
                <w:rFonts w:ascii="Arial" w:hAnsi="Arial" w:cs="Arial"/>
                <w:b/>
                <w:sz w:val="16"/>
                <w:szCs w:val="16"/>
              </w:rPr>
              <w:t xml:space="preserve"> </w:t>
            </w:r>
            <w:r w:rsidR="00886189">
              <w:rPr>
                <w:rFonts w:ascii="Arial" w:hAnsi="Arial" w:cs="Arial"/>
                <w:b/>
                <w:sz w:val="16"/>
                <w:szCs w:val="16"/>
              </w:rPr>
              <w:t xml:space="preserve">cross-shelf </w:t>
            </w:r>
            <w:r w:rsidR="00B21D02">
              <w:rPr>
                <w:rFonts w:ascii="Arial" w:hAnsi="Arial" w:cs="Arial"/>
                <w:b/>
                <w:sz w:val="16"/>
                <w:szCs w:val="16"/>
              </w:rPr>
              <w:t xml:space="preserve">current </w:t>
            </w:r>
            <w:r>
              <w:rPr>
                <w:rFonts w:ascii="Arial" w:hAnsi="Arial" w:cs="Arial"/>
                <w:b/>
                <w:sz w:val="16"/>
                <w:szCs w:val="16"/>
              </w:rPr>
              <w:t>mean or range, ms</w:t>
            </w:r>
            <w:r w:rsidRPr="00D85D0C">
              <w:rPr>
                <w:rFonts w:ascii="Arial" w:hAnsi="Arial" w:cs="Arial"/>
                <w:b/>
                <w:sz w:val="16"/>
                <w:szCs w:val="16"/>
                <w:vertAlign w:val="superscript"/>
              </w:rPr>
              <w:t>-1</w:t>
            </w:r>
            <w:r>
              <w:rPr>
                <w:rFonts w:ascii="Arial" w:hAnsi="Arial" w:cs="Arial"/>
                <w:b/>
                <w:sz w:val="16"/>
                <w:szCs w:val="16"/>
              </w:rPr>
              <w:t>)</w:t>
            </w:r>
          </w:p>
        </w:tc>
        <w:tc>
          <w:tcPr>
            <w:tcW w:w="1417" w:type="dxa"/>
            <w:tcBorders>
              <w:left w:val="double" w:sz="4" w:space="0" w:color="auto"/>
            </w:tcBorders>
          </w:tcPr>
          <w:p w14:paraId="55D753B4" w14:textId="4E092EFC" w:rsidR="00860DB0" w:rsidRDefault="00860DB0" w:rsidP="00E84D28">
            <w:pPr>
              <w:rPr>
                <w:rFonts w:ascii="Arial" w:hAnsi="Arial" w:cs="Arial"/>
                <w:b/>
                <w:sz w:val="16"/>
                <w:szCs w:val="16"/>
              </w:rPr>
            </w:pPr>
            <w:r>
              <w:rPr>
                <w:rFonts w:ascii="Arial" w:hAnsi="Arial" w:cs="Arial"/>
                <w:b/>
                <w:sz w:val="16"/>
                <w:szCs w:val="16"/>
              </w:rPr>
              <w:t>This study</w:t>
            </w:r>
            <w:r w:rsidR="0070049B">
              <w:rPr>
                <w:rFonts w:ascii="Arial" w:hAnsi="Arial" w:cs="Arial"/>
                <w:b/>
                <w:sz w:val="16"/>
                <w:szCs w:val="16"/>
              </w:rPr>
              <w:t>:</w:t>
            </w:r>
          </w:p>
          <w:p w14:paraId="0F8A8124" w14:textId="07020DD7" w:rsidR="00493C4A" w:rsidRPr="00B13BE7" w:rsidRDefault="00AB575B" w:rsidP="00E84D28">
            <w:pPr>
              <w:rPr>
                <w:rFonts w:ascii="Arial" w:hAnsi="Arial" w:cs="Arial"/>
                <w:b/>
                <w:sz w:val="16"/>
                <w:szCs w:val="16"/>
              </w:rPr>
            </w:pPr>
            <w:r>
              <w:rPr>
                <w:rFonts w:ascii="Arial" w:hAnsi="Arial" w:cs="Arial"/>
                <w:b/>
                <w:sz w:val="16"/>
                <w:szCs w:val="16"/>
              </w:rPr>
              <w:t>C</w:t>
            </w:r>
            <w:r w:rsidR="00493C4A" w:rsidRPr="00082AC7">
              <w:rPr>
                <w:rFonts w:ascii="Arial" w:hAnsi="Arial" w:cs="Arial"/>
                <w:b/>
                <w:sz w:val="16"/>
                <w:szCs w:val="16"/>
              </w:rPr>
              <w:t>alculated cross-shelf current (ms</w:t>
            </w:r>
            <w:r w:rsidR="00493C4A" w:rsidRPr="00B13BE7">
              <w:rPr>
                <w:rFonts w:ascii="Arial" w:hAnsi="Arial" w:cs="Arial"/>
                <w:b/>
                <w:sz w:val="16"/>
                <w:szCs w:val="16"/>
                <w:vertAlign w:val="superscript"/>
              </w:rPr>
              <w:t>-1</w:t>
            </w:r>
            <w:r w:rsidR="00493C4A" w:rsidRPr="00B13BE7">
              <w:rPr>
                <w:rFonts w:ascii="Arial" w:hAnsi="Arial" w:cs="Arial"/>
                <w:b/>
                <w:sz w:val="16"/>
                <w:szCs w:val="16"/>
              </w:rPr>
              <w:t>)</w:t>
            </w:r>
          </w:p>
        </w:tc>
        <w:tc>
          <w:tcPr>
            <w:tcW w:w="2552" w:type="dxa"/>
          </w:tcPr>
          <w:p w14:paraId="29366C66" w14:textId="77777777" w:rsidR="003415C4" w:rsidRDefault="00F75928" w:rsidP="00E84D28">
            <w:pPr>
              <w:rPr>
                <w:rFonts w:ascii="Arial" w:hAnsi="Arial" w:cs="Arial"/>
                <w:b/>
                <w:sz w:val="16"/>
                <w:szCs w:val="16"/>
              </w:rPr>
            </w:pPr>
            <w:r>
              <w:rPr>
                <w:rFonts w:ascii="Arial" w:hAnsi="Arial" w:cs="Arial"/>
                <w:b/>
                <w:sz w:val="16"/>
                <w:szCs w:val="16"/>
              </w:rPr>
              <w:t>This study</w:t>
            </w:r>
            <w:r w:rsidR="0070049B">
              <w:rPr>
                <w:rFonts w:ascii="Arial" w:hAnsi="Arial" w:cs="Arial"/>
                <w:b/>
                <w:sz w:val="16"/>
                <w:szCs w:val="16"/>
              </w:rPr>
              <w:t>:</w:t>
            </w:r>
            <w:r>
              <w:rPr>
                <w:rFonts w:ascii="Arial" w:hAnsi="Arial" w:cs="Arial"/>
                <w:b/>
                <w:sz w:val="16"/>
                <w:szCs w:val="16"/>
              </w:rPr>
              <w:t xml:space="preserve"> </w:t>
            </w:r>
          </w:p>
          <w:p w14:paraId="78A3A90E" w14:textId="718F19E0" w:rsidR="00493C4A" w:rsidRPr="00082AC7" w:rsidRDefault="00F75928" w:rsidP="00E84D28">
            <w:pPr>
              <w:rPr>
                <w:rFonts w:ascii="Arial" w:hAnsi="Arial" w:cs="Arial"/>
                <w:b/>
                <w:sz w:val="16"/>
                <w:szCs w:val="16"/>
              </w:rPr>
            </w:pPr>
            <w:proofErr w:type="gramStart"/>
            <w:r>
              <w:rPr>
                <w:rFonts w:ascii="Arial" w:hAnsi="Arial" w:cs="Arial"/>
                <w:b/>
                <w:sz w:val="16"/>
                <w:szCs w:val="16"/>
              </w:rPr>
              <w:t>identified</w:t>
            </w:r>
            <w:proofErr w:type="gramEnd"/>
            <w:r>
              <w:rPr>
                <w:rFonts w:ascii="Arial" w:hAnsi="Arial" w:cs="Arial"/>
                <w:b/>
                <w:sz w:val="16"/>
                <w:szCs w:val="16"/>
              </w:rPr>
              <w:t xml:space="preserve"> c</w:t>
            </w:r>
            <w:r w:rsidR="00493C4A" w:rsidRPr="00082AC7">
              <w:rPr>
                <w:rFonts w:ascii="Arial" w:hAnsi="Arial" w:cs="Arial"/>
                <w:b/>
                <w:sz w:val="16"/>
                <w:szCs w:val="16"/>
              </w:rPr>
              <w:t xml:space="preserve">omponents </w:t>
            </w:r>
          </w:p>
          <w:p w14:paraId="4F88E90A" w14:textId="293EDF6B" w:rsidR="00493C4A" w:rsidRPr="00082AC7" w:rsidRDefault="00493C4A" w:rsidP="00493C4A">
            <w:pPr>
              <w:rPr>
                <w:rFonts w:ascii="Arial" w:hAnsi="Arial" w:cs="Arial"/>
                <w:b/>
                <w:sz w:val="16"/>
                <w:szCs w:val="16"/>
              </w:rPr>
            </w:pPr>
            <w:r w:rsidRPr="00082AC7">
              <w:rPr>
                <w:rFonts w:ascii="Arial" w:hAnsi="Arial" w:cs="Arial"/>
                <w:b/>
                <w:sz w:val="16"/>
                <w:szCs w:val="16"/>
              </w:rPr>
              <w:t>(</w:t>
            </w:r>
            <w:proofErr w:type="gramStart"/>
            <w:r w:rsidRPr="00082AC7">
              <w:rPr>
                <w:rFonts w:ascii="Arial" w:hAnsi="Arial" w:cs="Arial"/>
                <w:b/>
                <w:sz w:val="16"/>
                <w:szCs w:val="16"/>
              </w:rPr>
              <w:t>proportion</w:t>
            </w:r>
            <w:proofErr w:type="gramEnd"/>
            <w:r w:rsidRPr="00082AC7">
              <w:rPr>
                <w:rFonts w:ascii="Arial" w:hAnsi="Arial" w:cs="Arial"/>
                <w:b/>
                <w:sz w:val="16"/>
                <w:szCs w:val="16"/>
              </w:rPr>
              <w:t xml:space="preserve"> within the mixed layer)</w:t>
            </w:r>
          </w:p>
        </w:tc>
      </w:tr>
      <w:tr w:rsidR="00B336DE" w14:paraId="0F686A87" w14:textId="77777777" w:rsidTr="006E581C">
        <w:trPr>
          <w:trHeight w:val="67"/>
        </w:trPr>
        <w:tc>
          <w:tcPr>
            <w:tcW w:w="1668" w:type="dxa"/>
          </w:tcPr>
          <w:p w14:paraId="48F2A583" w14:textId="7E8C71F1" w:rsidR="00B336DE" w:rsidRPr="00B13BE7" w:rsidRDefault="005F519A" w:rsidP="00D7465F">
            <w:pPr>
              <w:rPr>
                <w:rFonts w:ascii="Arial" w:hAnsi="Arial" w:cs="Arial"/>
                <w:sz w:val="16"/>
                <w:szCs w:val="16"/>
              </w:rPr>
            </w:pPr>
            <w:r>
              <w:rPr>
                <w:rFonts w:ascii="Arial" w:hAnsi="Arial" w:cs="Arial"/>
                <w:sz w:val="16"/>
                <w:szCs w:val="16"/>
              </w:rPr>
              <w:t xml:space="preserve">Scottish Hebrides, Painter et al., </w:t>
            </w:r>
            <w:r w:rsidR="006E29BC">
              <w:rPr>
                <w:rFonts w:ascii="Arial" w:hAnsi="Arial" w:cs="Arial"/>
                <w:sz w:val="16"/>
                <w:szCs w:val="16"/>
              </w:rPr>
              <w:t>(</w:t>
            </w:r>
            <w:r>
              <w:rPr>
                <w:rFonts w:ascii="Arial" w:hAnsi="Arial" w:cs="Arial"/>
                <w:sz w:val="16"/>
                <w:szCs w:val="16"/>
              </w:rPr>
              <w:t>2016</w:t>
            </w:r>
            <w:r w:rsidR="006E29BC">
              <w:rPr>
                <w:rFonts w:ascii="Arial" w:hAnsi="Arial" w:cs="Arial"/>
                <w:sz w:val="16"/>
                <w:szCs w:val="16"/>
              </w:rPr>
              <w:t>)</w:t>
            </w:r>
            <w:r>
              <w:rPr>
                <w:rFonts w:ascii="Arial" w:hAnsi="Arial" w:cs="Arial"/>
                <w:sz w:val="16"/>
                <w:szCs w:val="16"/>
              </w:rPr>
              <w:t xml:space="preserve"> (</w:t>
            </w:r>
            <w:ins w:id="1" w:author="Tom Holding" w:date="2019-03-07T08:53:00Z">
              <w:r w:rsidR="00D7465F">
                <w:rPr>
                  <w:rFonts w:ascii="Arial" w:hAnsi="Arial" w:cs="Arial"/>
                  <w:sz w:val="16"/>
                  <w:szCs w:val="16"/>
                </w:rPr>
                <w:t xml:space="preserve">profiles from surface </w:t>
              </w:r>
              <w:proofErr w:type="gramStart"/>
              <w:r w:rsidR="00D7465F">
                <w:rPr>
                  <w:rFonts w:ascii="Arial" w:hAnsi="Arial" w:cs="Arial"/>
                  <w:sz w:val="16"/>
                  <w:szCs w:val="16"/>
                </w:rPr>
                <w:t>up  2100</w:t>
              </w:r>
              <w:proofErr w:type="gramEnd"/>
              <w:r w:rsidR="00D7465F">
                <w:rPr>
                  <w:rFonts w:ascii="Arial" w:hAnsi="Arial" w:cs="Arial"/>
                  <w:sz w:val="16"/>
                  <w:szCs w:val="16"/>
                </w:rPr>
                <w:t xml:space="preserve"> m</w:t>
              </w:r>
            </w:ins>
            <w:del w:id="2" w:author="Tom Holding" w:date="2019-03-07T08:52:00Z">
              <w:r w:rsidRPr="00532206" w:rsidDel="00D7465F">
                <w:rPr>
                  <w:rFonts w:ascii="Arial" w:hAnsi="Arial" w:cs="Arial"/>
                  <w:sz w:val="16"/>
                  <w:szCs w:val="16"/>
                  <w:highlight w:val="yellow"/>
                </w:rPr>
                <w:delText>?</w:delText>
              </w:r>
            </w:del>
            <w:r>
              <w:rPr>
                <w:rFonts w:ascii="Arial" w:hAnsi="Arial" w:cs="Arial"/>
                <w:sz w:val="16"/>
                <w:szCs w:val="16"/>
              </w:rPr>
              <w:t>)</w:t>
            </w:r>
          </w:p>
        </w:tc>
        <w:tc>
          <w:tcPr>
            <w:tcW w:w="1559" w:type="dxa"/>
          </w:tcPr>
          <w:p w14:paraId="1FC46B15" w14:textId="522BDAC8" w:rsidR="00B336DE" w:rsidRPr="001D7F42" w:rsidRDefault="00B336DE" w:rsidP="00E84D28">
            <w:pPr>
              <w:rPr>
                <w:rFonts w:ascii="Arial" w:hAnsi="Arial" w:cs="Arial"/>
                <w:sz w:val="16"/>
                <w:szCs w:val="16"/>
              </w:rPr>
            </w:pPr>
            <w:r w:rsidRPr="001D7F42">
              <w:rPr>
                <w:rFonts w:ascii="Arial" w:hAnsi="Arial" w:cs="Arial"/>
                <w:sz w:val="16"/>
                <w:szCs w:val="16"/>
              </w:rPr>
              <w:t>Ekman</w:t>
            </w:r>
            <w:r>
              <w:rPr>
                <w:rFonts w:ascii="Arial" w:hAnsi="Arial" w:cs="Arial"/>
                <w:sz w:val="16"/>
                <w:szCs w:val="16"/>
              </w:rPr>
              <w:t xml:space="preserve"> (assumed)</w:t>
            </w:r>
          </w:p>
        </w:tc>
        <w:tc>
          <w:tcPr>
            <w:tcW w:w="2410" w:type="dxa"/>
            <w:tcBorders>
              <w:right w:val="double" w:sz="4" w:space="0" w:color="auto"/>
            </w:tcBorders>
          </w:tcPr>
          <w:p w14:paraId="0BCD13B5" w14:textId="77777777" w:rsidR="00B336DE" w:rsidRPr="00EE62A2" w:rsidRDefault="00B336DE" w:rsidP="00E84D28">
            <w:pPr>
              <w:rPr>
                <w:rFonts w:ascii="Arial" w:hAnsi="Arial" w:cs="Arial"/>
                <w:sz w:val="16"/>
                <w:szCs w:val="16"/>
              </w:rPr>
            </w:pPr>
            <w:r w:rsidRPr="00082AC7">
              <w:rPr>
                <w:rFonts w:ascii="Arial" w:hAnsi="Arial" w:cs="Arial"/>
                <w:sz w:val="16"/>
                <w:szCs w:val="16"/>
              </w:rPr>
              <w:t>Septe</w:t>
            </w:r>
            <w:r w:rsidRPr="00EE62A2">
              <w:rPr>
                <w:rFonts w:ascii="Arial" w:hAnsi="Arial" w:cs="Arial"/>
                <w:sz w:val="16"/>
                <w:szCs w:val="16"/>
              </w:rPr>
              <w:t xml:space="preserve">mber 2014 </w:t>
            </w:r>
          </w:p>
          <w:p w14:paraId="4D4CCBF6" w14:textId="5579ABEB" w:rsidR="00B336DE" w:rsidRPr="00B13BE7" w:rsidRDefault="00B336DE" w:rsidP="00E84D28">
            <w:pPr>
              <w:rPr>
                <w:rFonts w:ascii="Arial" w:hAnsi="Arial" w:cs="Arial"/>
                <w:sz w:val="16"/>
                <w:szCs w:val="16"/>
              </w:rPr>
            </w:pPr>
            <w:r w:rsidRPr="00B13BE7">
              <w:rPr>
                <w:rFonts w:ascii="Arial" w:hAnsi="Arial" w:cs="Arial"/>
                <w:sz w:val="16"/>
                <w:szCs w:val="16"/>
              </w:rPr>
              <w:t>(0.15 – 0.36)</w:t>
            </w:r>
          </w:p>
        </w:tc>
        <w:tc>
          <w:tcPr>
            <w:tcW w:w="1417" w:type="dxa"/>
            <w:tcBorders>
              <w:left w:val="double" w:sz="4" w:space="0" w:color="auto"/>
            </w:tcBorders>
          </w:tcPr>
          <w:p w14:paraId="16397336" w14:textId="4F029933" w:rsidR="00B336DE" w:rsidRPr="002921B8" w:rsidRDefault="00B336DE" w:rsidP="00220261">
            <w:pPr>
              <w:rPr>
                <w:rFonts w:ascii="Arial" w:hAnsi="Arial" w:cs="Arial"/>
                <w:sz w:val="16"/>
                <w:szCs w:val="16"/>
              </w:rPr>
            </w:pPr>
            <w:r w:rsidRPr="00BF2A53">
              <w:rPr>
                <w:rFonts w:ascii="Arial" w:hAnsi="Arial" w:cs="Arial"/>
                <w:sz w:val="16"/>
                <w:szCs w:val="16"/>
              </w:rPr>
              <w:t>0.19 (+/- 0.05)</w:t>
            </w:r>
          </w:p>
        </w:tc>
        <w:tc>
          <w:tcPr>
            <w:tcW w:w="2552" w:type="dxa"/>
          </w:tcPr>
          <w:p w14:paraId="5AFFA302" w14:textId="77777777" w:rsidR="00B336DE" w:rsidRPr="00256C19" w:rsidRDefault="00B336DE" w:rsidP="007D5586">
            <w:pPr>
              <w:rPr>
                <w:rFonts w:ascii="Arial" w:hAnsi="Arial" w:cs="Arial"/>
                <w:sz w:val="16"/>
                <w:szCs w:val="16"/>
              </w:rPr>
            </w:pPr>
            <w:r w:rsidRPr="00256C19">
              <w:rPr>
                <w:rFonts w:ascii="Arial" w:hAnsi="Arial" w:cs="Arial"/>
                <w:sz w:val="16"/>
                <w:szCs w:val="16"/>
              </w:rPr>
              <w:t>Geostrophic (0.21 +/- 0.15)</w:t>
            </w:r>
          </w:p>
          <w:p w14:paraId="1C1D5A0C" w14:textId="77777777" w:rsidR="00B336DE" w:rsidRPr="00256C19" w:rsidRDefault="00B336DE" w:rsidP="007D5586">
            <w:pPr>
              <w:rPr>
                <w:rFonts w:ascii="Arial" w:hAnsi="Arial" w:cs="Arial"/>
                <w:sz w:val="16"/>
                <w:szCs w:val="16"/>
              </w:rPr>
            </w:pPr>
            <w:r w:rsidRPr="00256C19">
              <w:rPr>
                <w:rFonts w:ascii="Arial" w:hAnsi="Arial" w:cs="Arial"/>
                <w:sz w:val="16"/>
                <w:szCs w:val="16"/>
              </w:rPr>
              <w:t>Ekman (0.16 +/- 0.03)</w:t>
            </w:r>
          </w:p>
          <w:p w14:paraId="3505A61A" w14:textId="0E163224" w:rsidR="00B336DE" w:rsidRPr="002921B8" w:rsidRDefault="00B336DE" w:rsidP="00256C19">
            <w:pPr>
              <w:rPr>
                <w:rFonts w:ascii="Arial" w:hAnsi="Arial" w:cs="Arial"/>
                <w:sz w:val="16"/>
                <w:szCs w:val="16"/>
              </w:rPr>
            </w:pPr>
            <w:r w:rsidRPr="00256C19">
              <w:rPr>
                <w:rFonts w:ascii="Arial" w:hAnsi="Arial" w:cs="Arial"/>
                <w:sz w:val="16"/>
                <w:szCs w:val="16"/>
              </w:rPr>
              <w:t>Stokes (0.62 +/- 0.15)</w:t>
            </w:r>
          </w:p>
        </w:tc>
      </w:tr>
      <w:tr w:rsidR="00B336DE" w14:paraId="55D7CC3C" w14:textId="77777777" w:rsidTr="006E581C">
        <w:trPr>
          <w:trHeight w:val="67"/>
        </w:trPr>
        <w:tc>
          <w:tcPr>
            <w:tcW w:w="1668" w:type="dxa"/>
          </w:tcPr>
          <w:p w14:paraId="3D9DD939" w14:textId="3C49503F" w:rsidR="00B336DE" w:rsidRPr="00B13BE7" w:rsidRDefault="00B336DE" w:rsidP="008532F4">
            <w:pPr>
              <w:rPr>
                <w:rFonts w:ascii="Arial" w:hAnsi="Arial" w:cs="Arial"/>
                <w:sz w:val="16"/>
                <w:szCs w:val="16"/>
              </w:rPr>
            </w:pPr>
            <w:r w:rsidRPr="00082AC7">
              <w:rPr>
                <w:rFonts w:ascii="Arial" w:hAnsi="Arial" w:cs="Arial"/>
                <w:sz w:val="16"/>
                <w:szCs w:val="16"/>
              </w:rPr>
              <w:t>South Atlantic</w:t>
            </w:r>
            <w:bookmarkStart w:id="3" w:name="_GoBack"/>
            <w:bookmarkEnd w:id="3"/>
            <w:r w:rsidRPr="00082AC7">
              <w:rPr>
                <w:rFonts w:ascii="Arial" w:hAnsi="Arial" w:cs="Arial"/>
                <w:sz w:val="16"/>
                <w:szCs w:val="16"/>
              </w:rPr>
              <w:t xml:space="preserve"> Bight</w:t>
            </w:r>
            <w:r w:rsidR="005F519A">
              <w:rPr>
                <w:rFonts w:ascii="Arial" w:hAnsi="Arial" w:cs="Arial"/>
                <w:sz w:val="16"/>
                <w:szCs w:val="16"/>
              </w:rPr>
              <w:t xml:space="preserve">, Yuan et al., </w:t>
            </w:r>
            <w:r w:rsidR="00614DCF">
              <w:rPr>
                <w:rFonts w:ascii="Arial" w:hAnsi="Arial" w:cs="Arial"/>
                <w:sz w:val="16"/>
                <w:szCs w:val="16"/>
              </w:rPr>
              <w:t>(</w:t>
            </w:r>
            <w:r w:rsidR="005F519A">
              <w:rPr>
                <w:rFonts w:ascii="Arial" w:hAnsi="Arial" w:cs="Arial"/>
                <w:sz w:val="16"/>
                <w:szCs w:val="16"/>
              </w:rPr>
              <w:t>2017</w:t>
            </w:r>
            <w:r w:rsidR="00614DCF">
              <w:rPr>
                <w:rFonts w:ascii="Arial" w:hAnsi="Arial" w:cs="Arial"/>
                <w:sz w:val="16"/>
                <w:szCs w:val="16"/>
              </w:rPr>
              <w:t>)</w:t>
            </w:r>
            <w:r w:rsidR="005F519A">
              <w:rPr>
                <w:rFonts w:ascii="Arial" w:hAnsi="Arial" w:cs="Arial"/>
                <w:sz w:val="16"/>
                <w:szCs w:val="16"/>
              </w:rPr>
              <w:t>, (</w:t>
            </w:r>
            <w:del w:id="4" w:author="Tom Holding" w:date="2019-03-07T08:44:00Z">
              <w:r w:rsidR="005F519A" w:rsidRPr="00532206" w:rsidDel="008532F4">
                <w:rPr>
                  <w:rFonts w:ascii="Arial" w:hAnsi="Arial" w:cs="Arial"/>
                  <w:sz w:val="16"/>
                  <w:szCs w:val="16"/>
                  <w:highlight w:val="yellow"/>
                </w:rPr>
                <w:delText>?</w:delText>
              </w:r>
            </w:del>
            <w:ins w:id="5" w:author="Tom Holding" w:date="2019-03-07T08:44:00Z">
              <w:r w:rsidR="008532F4">
                <w:rPr>
                  <w:rFonts w:ascii="Arial" w:hAnsi="Arial" w:cs="Arial"/>
                  <w:sz w:val="16"/>
                  <w:szCs w:val="16"/>
                </w:rPr>
                <w:t>surface measurement</w:t>
              </w:r>
            </w:ins>
            <w:r w:rsidR="005F519A">
              <w:rPr>
                <w:rFonts w:ascii="Arial" w:hAnsi="Arial" w:cs="Arial"/>
                <w:sz w:val="16"/>
                <w:szCs w:val="16"/>
              </w:rPr>
              <w:t>)</w:t>
            </w:r>
          </w:p>
        </w:tc>
        <w:tc>
          <w:tcPr>
            <w:tcW w:w="1559" w:type="dxa"/>
          </w:tcPr>
          <w:p w14:paraId="6BA321CB" w14:textId="34F003E9" w:rsidR="00B336DE" w:rsidRPr="00316A31" w:rsidRDefault="00B336DE" w:rsidP="00E84D28">
            <w:pPr>
              <w:rPr>
                <w:rFonts w:ascii="Arial" w:hAnsi="Arial" w:cs="Arial"/>
                <w:sz w:val="16"/>
                <w:szCs w:val="16"/>
              </w:rPr>
            </w:pPr>
            <w:r w:rsidRPr="00316A31">
              <w:rPr>
                <w:rFonts w:ascii="Arial" w:hAnsi="Arial" w:cs="Arial"/>
                <w:sz w:val="16"/>
                <w:szCs w:val="16"/>
              </w:rPr>
              <w:t>Geostrophic, Ekman</w:t>
            </w:r>
          </w:p>
        </w:tc>
        <w:tc>
          <w:tcPr>
            <w:tcW w:w="2410" w:type="dxa"/>
            <w:tcBorders>
              <w:right w:val="double" w:sz="4" w:space="0" w:color="auto"/>
            </w:tcBorders>
          </w:tcPr>
          <w:p w14:paraId="6C544A86" w14:textId="662F692D" w:rsidR="00B336DE" w:rsidRPr="00EE62A2" w:rsidRDefault="00B336DE" w:rsidP="006D34B9">
            <w:pPr>
              <w:rPr>
                <w:rFonts w:ascii="Arial" w:hAnsi="Arial" w:cs="Arial"/>
                <w:sz w:val="16"/>
                <w:szCs w:val="16"/>
              </w:rPr>
            </w:pPr>
            <w:r w:rsidRPr="00082AC7">
              <w:rPr>
                <w:rFonts w:ascii="Arial" w:hAnsi="Arial" w:cs="Arial"/>
                <w:sz w:val="16"/>
                <w:szCs w:val="16"/>
              </w:rPr>
              <w:t>January to March</w:t>
            </w:r>
            <w:r w:rsidRPr="00EE62A2">
              <w:rPr>
                <w:rFonts w:ascii="Arial" w:hAnsi="Arial" w:cs="Arial"/>
                <w:sz w:val="16"/>
                <w:szCs w:val="16"/>
              </w:rPr>
              <w:t>, 2002 to 2014</w:t>
            </w:r>
          </w:p>
        </w:tc>
        <w:tc>
          <w:tcPr>
            <w:tcW w:w="1417" w:type="dxa"/>
            <w:tcBorders>
              <w:left w:val="double" w:sz="4" w:space="0" w:color="auto"/>
            </w:tcBorders>
          </w:tcPr>
          <w:p w14:paraId="78BBF887" w14:textId="62E39901" w:rsidR="00B336DE" w:rsidRPr="002921B8" w:rsidRDefault="00B336DE" w:rsidP="00220261">
            <w:pPr>
              <w:rPr>
                <w:rFonts w:ascii="Arial" w:hAnsi="Arial" w:cs="Arial"/>
                <w:sz w:val="16"/>
                <w:szCs w:val="16"/>
              </w:rPr>
            </w:pPr>
            <w:r w:rsidRPr="00BF2A53">
              <w:rPr>
                <w:rFonts w:ascii="Arial" w:hAnsi="Arial" w:cs="Arial"/>
                <w:sz w:val="16"/>
                <w:szCs w:val="16"/>
              </w:rPr>
              <w:t>-0.53 (+/- 0.55)</w:t>
            </w:r>
          </w:p>
        </w:tc>
        <w:tc>
          <w:tcPr>
            <w:tcW w:w="2552" w:type="dxa"/>
          </w:tcPr>
          <w:p w14:paraId="44831E09" w14:textId="77777777" w:rsidR="00B336DE" w:rsidRPr="00256C19" w:rsidRDefault="00B336DE" w:rsidP="007D5586">
            <w:pPr>
              <w:rPr>
                <w:rFonts w:ascii="Arial" w:hAnsi="Arial" w:cs="Arial"/>
                <w:sz w:val="16"/>
                <w:szCs w:val="16"/>
              </w:rPr>
            </w:pPr>
            <w:r w:rsidRPr="00256C19">
              <w:rPr>
                <w:rFonts w:ascii="Arial" w:hAnsi="Arial" w:cs="Arial"/>
                <w:sz w:val="16"/>
                <w:szCs w:val="16"/>
              </w:rPr>
              <w:t>Geostrophic (0.9 +/- 0.14)</w:t>
            </w:r>
          </w:p>
          <w:p w14:paraId="75242A1D" w14:textId="77777777" w:rsidR="00B336DE" w:rsidRPr="00256C19" w:rsidRDefault="00B336DE" w:rsidP="007D5586">
            <w:pPr>
              <w:rPr>
                <w:rFonts w:ascii="Arial" w:hAnsi="Arial" w:cs="Arial"/>
                <w:sz w:val="16"/>
                <w:szCs w:val="16"/>
              </w:rPr>
            </w:pPr>
            <w:r w:rsidRPr="00256C19">
              <w:rPr>
                <w:rFonts w:ascii="Arial" w:hAnsi="Arial" w:cs="Arial"/>
                <w:sz w:val="16"/>
                <w:szCs w:val="16"/>
              </w:rPr>
              <w:t>Ekman (0.1</w:t>
            </w:r>
            <w:r>
              <w:rPr>
                <w:rFonts w:ascii="Arial" w:hAnsi="Arial" w:cs="Arial"/>
                <w:sz w:val="16"/>
                <w:szCs w:val="16"/>
              </w:rPr>
              <w:t>0</w:t>
            </w:r>
            <w:r w:rsidRPr="00256C19">
              <w:rPr>
                <w:rFonts w:ascii="Arial" w:hAnsi="Arial" w:cs="Arial"/>
                <w:sz w:val="16"/>
                <w:szCs w:val="16"/>
              </w:rPr>
              <w:t xml:space="preserve"> +/- 0.14)</w:t>
            </w:r>
          </w:p>
          <w:p w14:paraId="5E3A4B00" w14:textId="09054779" w:rsidR="00B336DE" w:rsidRPr="00EE62A2" w:rsidRDefault="00B336DE" w:rsidP="00256C19">
            <w:pPr>
              <w:rPr>
                <w:rFonts w:ascii="Arial" w:hAnsi="Arial" w:cs="Arial"/>
                <w:sz w:val="16"/>
                <w:szCs w:val="16"/>
              </w:rPr>
            </w:pPr>
            <w:r w:rsidRPr="00256C19">
              <w:rPr>
                <w:rFonts w:ascii="Arial" w:hAnsi="Arial" w:cs="Arial"/>
                <w:sz w:val="16"/>
                <w:szCs w:val="16"/>
              </w:rPr>
              <w:t>Stokes (0.01 +/- 0.04)</w:t>
            </w:r>
          </w:p>
        </w:tc>
      </w:tr>
      <w:tr w:rsidR="00B336DE" w14:paraId="30EA6E98" w14:textId="77777777" w:rsidTr="006E581C">
        <w:trPr>
          <w:trHeight w:val="67"/>
        </w:trPr>
        <w:tc>
          <w:tcPr>
            <w:tcW w:w="1668" w:type="dxa"/>
          </w:tcPr>
          <w:p w14:paraId="486EEB17" w14:textId="70A5BA63" w:rsidR="00B336DE" w:rsidRPr="00B13BE7" w:rsidRDefault="00B336DE" w:rsidP="00E84D28">
            <w:pPr>
              <w:rPr>
                <w:rFonts w:ascii="Arial" w:hAnsi="Arial" w:cs="Arial"/>
                <w:sz w:val="16"/>
                <w:szCs w:val="16"/>
              </w:rPr>
            </w:pPr>
            <w:r w:rsidRPr="00082AC7">
              <w:rPr>
                <w:rFonts w:ascii="Arial" w:hAnsi="Arial" w:cs="Arial"/>
                <w:sz w:val="16"/>
                <w:szCs w:val="16"/>
              </w:rPr>
              <w:t>South Atlantic Bight</w:t>
            </w:r>
            <w:r w:rsidR="00461E27">
              <w:rPr>
                <w:rFonts w:ascii="Arial" w:hAnsi="Arial" w:cs="Arial"/>
                <w:sz w:val="16"/>
                <w:szCs w:val="16"/>
              </w:rPr>
              <w:t xml:space="preserve">, Yuan et al., </w:t>
            </w:r>
            <w:r w:rsidR="00614DCF">
              <w:rPr>
                <w:rFonts w:ascii="Arial" w:hAnsi="Arial" w:cs="Arial"/>
                <w:sz w:val="16"/>
                <w:szCs w:val="16"/>
              </w:rPr>
              <w:t>(</w:t>
            </w:r>
            <w:r w:rsidR="00461E27">
              <w:rPr>
                <w:rFonts w:ascii="Arial" w:hAnsi="Arial" w:cs="Arial"/>
                <w:sz w:val="16"/>
                <w:szCs w:val="16"/>
              </w:rPr>
              <w:t>2017</w:t>
            </w:r>
            <w:r w:rsidR="00614DCF">
              <w:rPr>
                <w:rFonts w:ascii="Arial" w:hAnsi="Arial" w:cs="Arial"/>
                <w:sz w:val="16"/>
                <w:szCs w:val="16"/>
              </w:rPr>
              <w:t>)</w:t>
            </w:r>
            <w:r w:rsidR="00461E27">
              <w:rPr>
                <w:rFonts w:ascii="Arial" w:hAnsi="Arial" w:cs="Arial"/>
                <w:sz w:val="16"/>
                <w:szCs w:val="16"/>
              </w:rPr>
              <w:t xml:space="preserve">, </w:t>
            </w:r>
            <w:ins w:id="6" w:author="Tom Holding" w:date="2019-03-07T08:44:00Z">
              <w:r w:rsidR="008532F4">
                <w:rPr>
                  <w:rFonts w:ascii="Arial" w:hAnsi="Arial" w:cs="Arial"/>
                  <w:sz w:val="16"/>
                  <w:szCs w:val="16"/>
                </w:rPr>
                <w:t>(surface measurement</w:t>
              </w:r>
            </w:ins>
            <w:del w:id="7" w:author="Tom Holding" w:date="2019-03-07T08:44:00Z">
              <w:r w:rsidR="00461E27" w:rsidDel="008532F4">
                <w:rPr>
                  <w:rFonts w:ascii="Arial" w:hAnsi="Arial" w:cs="Arial"/>
                  <w:sz w:val="16"/>
                  <w:szCs w:val="16"/>
                </w:rPr>
                <w:delText>(</w:delText>
              </w:r>
              <w:r w:rsidR="00461E27" w:rsidRPr="00532206" w:rsidDel="008532F4">
                <w:rPr>
                  <w:rFonts w:ascii="Arial" w:hAnsi="Arial" w:cs="Arial"/>
                  <w:sz w:val="16"/>
                  <w:szCs w:val="16"/>
                  <w:highlight w:val="yellow"/>
                </w:rPr>
                <w:delText>?</w:delText>
              </w:r>
            </w:del>
            <w:r w:rsidR="00461E27">
              <w:rPr>
                <w:rFonts w:ascii="Arial" w:hAnsi="Arial" w:cs="Arial"/>
                <w:sz w:val="16"/>
                <w:szCs w:val="16"/>
              </w:rPr>
              <w:t>)</w:t>
            </w:r>
          </w:p>
        </w:tc>
        <w:tc>
          <w:tcPr>
            <w:tcW w:w="1559" w:type="dxa"/>
          </w:tcPr>
          <w:p w14:paraId="623DA127" w14:textId="6A28D183" w:rsidR="00B336DE" w:rsidRPr="00316A31" w:rsidRDefault="00B336DE" w:rsidP="00E84D28">
            <w:pPr>
              <w:rPr>
                <w:rFonts w:ascii="Arial" w:hAnsi="Arial" w:cs="Arial"/>
                <w:sz w:val="16"/>
                <w:szCs w:val="16"/>
              </w:rPr>
            </w:pPr>
            <w:r w:rsidRPr="00316A31">
              <w:rPr>
                <w:rFonts w:ascii="Arial" w:hAnsi="Arial" w:cs="Arial"/>
                <w:sz w:val="16"/>
                <w:szCs w:val="16"/>
              </w:rPr>
              <w:t>Geostrophic, Ekman</w:t>
            </w:r>
          </w:p>
        </w:tc>
        <w:tc>
          <w:tcPr>
            <w:tcW w:w="2410" w:type="dxa"/>
            <w:tcBorders>
              <w:right w:val="double" w:sz="4" w:space="0" w:color="auto"/>
            </w:tcBorders>
          </w:tcPr>
          <w:p w14:paraId="715C402A" w14:textId="43E2D684" w:rsidR="00B336DE" w:rsidRPr="00EE62A2" w:rsidRDefault="00B336DE" w:rsidP="00E84D28">
            <w:pPr>
              <w:rPr>
                <w:rFonts w:ascii="Arial" w:hAnsi="Arial" w:cs="Arial"/>
                <w:sz w:val="16"/>
                <w:szCs w:val="16"/>
              </w:rPr>
            </w:pPr>
            <w:r w:rsidRPr="00082AC7">
              <w:rPr>
                <w:rFonts w:ascii="Arial" w:hAnsi="Arial" w:cs="Arial"/>
                <w:sz w:val="16"/>
                <w:szCs w:val="16"/>
              </w:rPr>
              <w:t>July to September</w:t>
            </w:r>
            <w:r w:rsidRPr="00EE62A2">
              <w:rPr>
                <w:rFonts w:ascii="Arial" w:hAnsi="Arial" w:cs="Arial"/>
                <w:sz w:val="16"/>
                <w:szCs w:val="16"/>
              </w:rPr>
              <w:t>, 2002 to 2014</w:t>
            </w:r>
          </w:p>
        </w:tc>
        <w:tc>
          <w:tcPr>
            <w:tcW w:w="1417" w:type="dxa"/>
            <w:tcBorders>
              <w:left w:val="double" w:sz="4" w:space="0" w:color="auto"/>
            </w:tcBorders>
          </w:tcPr>
          <w:p w14:paraId="7B1673C8" w14:textId="7AB2A8AF" w:rsidR="00B336DE" w:rsidRPr="002921B8" w:rsidRDefault="00B336DE" w:rsidP="00220261">
            <w:pPr>
              <w:rPr>
                <w:rFonts w:ascii="Arial" w:hAnsi="Arial" w:cs="Arial"/>
                <w:sz w:val="16"/>
                <w:szCs w:val="16"/>
              </w:rPr>
            </w:pPr>
            <w:r w:rsidRPr="00BF2A53">
              <w:rPr>
                <w:rFonts w:ascii="Arial" w:hAnsi="Arial" w:cs="Arial"/>
                <w:sz w:val="16"/>
                <w:szCs w:val="16"/>
              </w:rPr>
              <w:t>-0.58 (+/- 0.61)</w:t>
            </w:r>
          </w:p>
        </w:tc>
        <w:tc>
          <w:tcPr>
            <w:tcW w:w="2552" w:type="dxa"/>
          </w:tcPr>
          <w:p w14:paraId="353967E4" w14:textId="77777777" w:rsidR="00B336DE" w:rsidRPr="00256C19" w:rsidRDefault="00B336DE" w:rsidP="007D5586">
            <w:pPr>
              <w:rPr>
                <w:rFonts w:ascii="Arial" w:hAnsi="Arial" w:cs="Arial"/>
                <w:sz w:val="16"/>
                <w:szCs w:val="16"/>
              </w:rPr>
            </w:pPr>
            <w:r w:rsidRPr="00256C19">
              <w:rPr>
                <w:rFonts w:ascii="Arial" w:hAnsi="Arial" w:cs="Arial"/>
                <w:sz w:val="16"/>
                <w:szCs w:val="16"/>
              </w:rPr>
              <w:t>Geostrophic (0.92 +/- 0.11)</w:t>
            </w:r>
          </w:p>
          <w:p w14:paraId="76537668" w14:textId="77777777" w:rsidR="00B336DE" w:rsidRPr="00256C19" w:rsidRDefault="00B336DE" w:rsidP="007D5586">
            <w:pPr>
              <w:rPr>
                <w:rFonts w:ascii="Arial" w:hAnsi="Arial" w:cs="Arial"/>
                <w:sz w:val="16"/>
                <w:szCs w:val="16"/>
              </w:rPr>
            </w:pPr>
            <w:r w:rsidRPr="00256C19">
              <w:rPr>
                <w:rFonts w:ascii="Arial" w:hAnsi="Arial" w:cs="Arial"/>
                <w:sz w:val="16"/>
                <w:szCs w:val="16"/>
              </w:rPr>
              <w:t>Ekman (0.08 +/- 0.11)</w:t>
            </w:r>
          </w:p>
          <w:p w14:paraId="2764A87C" w14:textId="2A971A94" w:rsidR="00B336DE" w:rsidRPr="00EE62A2" w:rsidRDefault="00B336DE" w:rsidP="00256C19">
            <w:pPr>
              <w:rPr>
                <w:rFonts w:ascii="Arial" w:hAnsi="Arial" w:cs="Arial"/>
                <w:sz w:val="16"/>
                <w:szCs w:val="16"/>
              </w:rPr>
            </w:pPr>
            <w:r w:rsidRPr="00256C19">
              <w:rPr>
                <w:rFonts w:ascii="Arial" w:hAnsi="Arial" w:cs="Arial"/>
                <w:sz w:val="16"/>
                <w:szCs w:val="16"/>
              </w:rPr>
              <w:t>Stokes (</w:t>
            </w:r>
            <w:r>
              <w:rPr>
                <w:rFonts w:ascii="Arial" w:hAnsi="Arial" w:cs="Arial"/>
                <w:sz w:val="16"/>
                <w:szCs w:val="16"/>
              </w:rPr>
              <w:t>&lt;</w:t>
            </w:r>
            <w:r w:rsidRPr="00256C19">
              <w:rPr>
                <w:rFonts w:ascii="Arial" w:hAnsi="Arial" w:cs="Arial"/>
                <w:sz w:val="16"/>
                <w:szCs w:val="16"/>
              </w:rPr>
              <w:t>0.0</w:t>
            </w:r>
            <w:r>
              <w:rPr>
                <w:rFonts w:ascii="Arial" w:hAnsi="Arial" w:cs="Arial"/>
                <w:sz w:val="16"/>
                <w:szCs w:val="16"/>
              </w:rPr>
              <w:t>1</w:t>
            </w:r>
            <w:r w:rsidRPr="00256C19">
              <w:rPr>
                <w:rFonts w:ascii="Arial" w:hAnsi="Arial" w:cs="Arial"/>
                <w:sz w:val="16"/>
                <w:szCs w:val="16"/>
              </w:rPr>
              <w:t xml:space="preserve"> +/- 0.01)</w:t>
            </w:r>
          </w:p>
        </w:tc>
      </w:tr>
      <w:tr w:rsidR="00B336DE" w14:paraId="0916EADF" w14:textId="77777777" w:rsidTr="006E581C">
        <w:trPr>
          <w:trHeight w:val="67"/>
        </w:trPr>
        <w:tc>
          <w:tcPr>
            <w:tcW w:w="1668" w:type="dxa"/>
          </w:tcPr>
          <w:p w14:paraId="3A1FA7AA" w14:textId="749EB80F" w:rsidR="00B336DE" w:rsidRPr="00242B28" w:rsidRDefault="00B336DE" w:rsidP="008532F4">
            <w:pPr>
              <w:rPr>
                <w:rFonts w:ascii="Arial" w:hAnsi="Arial" w:cs="Arial"/>
                <w:sz w:val="16"/>
                <w:szCs w:val="16"/>
                <w:rPrChange w:id="8" w:author="Tom Holding" w:date="2019-03-07T08:56:00Z">
                  <w:rPr>
                    <w:rFonts w:ascii="Arial" w:hAnsi="Arial" w:cs="Arial"/>
                    <w:sz w:val="16"/>
                    <w:szCs w:val="16"/>
                  </w:rPr>
                </w:rPrChange>
              </w:rPr>
            </w:pPr>
            <w:r w:rsidRPr="00242B28">
              <w:rPr>
                <w:rFonts w:ascii="Arial" w:hAnsi="Arial" w:cs="Arial"/>
                <w:sz w:val="16"/>
                <w:szCs w:val="16"/>
              </w:rPr>
              <w:t>Mid Atlantic Bight</w:t>
            </w:r>
            <w:r w:rsidR="00461E27" w:rsidRPr="00242B28">
              <w:rPr>
                <w:rFonts w:ascii="Arial" w:hAnsi="Arial" w:cs="Arial"/>
                <w:sz w:val="16"/>
                <w:szCs w:val="16"/>
                <w:rPrChange w:id="9" w:author="Tom Holding" w:date="2019-03-07T08:56:00Z">
                  <w:rPr>
                    <w:rFonts w:ascii="Arial" w:hAnsi="Arial" w:cs="Arial"/>
                    <w:sz w:val="16"/>
                    <w:szCs w:val="16"/>
                  </w:rPr>
                </w:rPrChange>
              </w:rPr>
              <w:t xml:space="preserve">, </w:t>
            </w:r>
            <w:proofErr w:type="spellStart"/>
            <w:r w:rsidRPr="00242B28">
              <w:rPr>
                <w:rFonts w:ascii="Arial" w:hAnsi="Arial" w:cs="Arial"/>
                <w:sz w:val="16"/>
                <w:szCs w:val="16"/>
                <w:rPrChange w:id="10" w:author="Tom Holding" w:date="2019-03-07T08:56:00Z">
                  <w:rPr>
                    <w:rFonts w:ascii="Arial" w:hAnsi="Arial" w:cs="Arial"/>
                    <w:sz w:val="16"/>
                    <w:szCs w:val="16"/>
                  </w:rPr>
                </w:rPrChange>
              </w:rPr>
              <w:t>F</w:t>
            </w:r>
            <w:r w:rsidR="00461E27" w:rsidRPr="00242B28">
              <w:rPr>
                <w:rFonts w:ascii="Arial" w:hAnsi="Arial" w:cs="Arial"/>
                <w:sz w:val="16"/>
                <w:szCs w:val="16"/>
                <w:rPrChange w:id="11" w:author="Tom Holding" w:date="2019-03-07T08:56:00Z">
                  <w:rPr>
                    <w:rFonts w:ascii="Arial" w:hAnsi="Arial" w:cs="Arial"/>
                    <w:sz w:val="16"/>
                    <w:szCs w:val="16"/>
                  </w:rPr>
                </w:rPrChange>
              </w:rPr>
              <w:t>ewings</w:t>
            </w:r>
            <w:proofErr w:type="spellEnd"/>
            <w:r w:rsidR="00461E27" w:rsidRPr="00242B28">
              <w:rPr>
                <w:rFonts w:ascii="Arial" w:hAnsi="Arial" w:cs="Arial"/>
                <w:sz w:val="16"/>
                <w:szCs w:val="16"/>
                <w:rPrChange w:id="12" w:author="Tom Holding" w:date="2019-03-07T08:56:00Z">
                  <w:rPr>
                    <w:rFonts w:ascii="Arial" w:hAnsi="Arial" w:cs="Arial"/>
                    <w:sz w:val="16"/>
                    <w:szCs w:val="16"/>
                  </w:rPr>
                </w:rPrChange>
              </w:rPr>
              <w:t xml:space="preserve"> et al., </w:t>
            </w:r>
            <w:r w:rsidR="00614DCF" w:rsidRPr="00242B28">
              <w:rPr>
                <w:rFonts w:ascii="Arial" w:hAnsi="Arial" w:cs="Arial"/>
                <w:sz w:val="16"/>
                <w:szCs w:val="16"/>
                <w:rPrChange w:id="13" w:author="Tom Holding" w:date="2019-03-07T08:56:00Z">
                  <w:rPr>
                    <w:rFonts w:ascii="Arial" w:hAnsi="Arial" w:cs="Arial"/>
                    <w:sz w:val="16"/>
                    <w:szCs w:val="16"/>
                  </w:rPr>
                </w:rPrChange>
              </w:rPr>
              <w:t>(</w:t>
            </w:r>
            <w:r w:rsidR="00461E27" w:rsidRPr="00242B28">
              <w:rPr>
                <w:rFonts w:ascii="Arial" w:hAnsi="Arial" w:cs="Arial"/>
                <w:sz w:val="16"/>
                <w:szCs w:val="16"/>
                <w:rPrChange w:id="14" w:author="Tom Holding" w:date="2019-03-07T08:56:00Z">
                  <w:rPr>
                    <w:rFonts w:ascii="Arial" w:hAnsi="Arial" w:cs="Arial"/>
                    <w:sz w:val="16"/>
                    <w:szCs w:val="16"/>
                  </w:rPr>
                </w:rPrChange>
              </w:rPr>
              <w:t>2008</w:t>
            </w:r>
            <w:r w:rsidR="00614DCF" w:rsidRPr="00242B28">
              <w:rPr>
                <w:rFonts w:ascii="Arial" w:hAnsi="Arial" w:cs="Arial"/>
                <w:sz w:val="16"/>
                <w:szCs w:val="16"/>
                <w:rPrChange w:id="15" w:author="Tom Holding" w:date="2019-03-07T08:56:00Z">
                  <w:rPr>
                    <w:rFonts w:ascii="Arial" w:hAnsi="Arial" w:cs="Arial"/>
                    <w:sz w:val="16"/>
                    <w:szCs w:val="16"/>
                  </w:rPr>
                </w:rPrChange>
              </w:rPr>
              <w:t>)</w:t>
            </w:r>
            <w:r w:rsidR="00461E27" w:rsidRPr="00242B28">
              <w:rPr>
                <w:rFonts w:ascii="Arial" w:hAnsi="Arial" w:cs="Arial"/>
                <w:sz w:val="16"/>
                <w:szCs w:val="16"/>
                <w:rPrChange w:id="16" w:author="Tom Holding" w:date="2019-03-07T08:56:00Z">
                  <w:rPr>
                    <w:rFonts w:ascii="Arial" w:hAnsi="Arial" w:cs="Arial"/>
                    <w:sz w:val="16"/>
                    <w:szCs w:val="16"/>
                  </w:rPr>
                </w:rPrChange>
              </w:rPr>
              <w:t>, (</w:t>
            </w:r>
            <w:ins w:id="17" w:author="Tom Holding" w:date="2019-03-07T08:44:00Z">
              <w:r w:rsidR="008532F4" w:rsidRPr="00242B28">
                <w:rPr>
                  <w:rFonts w:ascii="Arial" w:hAnsi="Arial" w:cs="Arial"/>
                  <w:sz w:val="16"/>
                  <w:szCs w:val="16"/>
                  <w:rPrChange w:id="18" w:author="Tom Holding" w:date="2019-03-07T08:56:00Z">
                    <w:rPr>
                      <w:rFonts w:ascii="Arial" w:hAnsi="Arial" w:cs="Arial"/>
                      <w:sz w:val="16"/>
                      <w:szCs w:val="16"/>
                      <w:highlight w:val="yellow"/>
                    </w:rPr>
                  </w:rPrChange>
                </w:rPr>
                <w:t>near surface, 0-12 m</w:t>
              </w:r>
            </w:ins>
            <w:del w:id="19" w:author="Tom Holding" w:date="2019-03-07T08:44:00Z">
              <w:r w:rsidR="00461E27" w:rsidRPr="00242B28" w:rsidDel="008532F4">
                <w:rPr>
                  <w:rFonts w:ascii="Arial" w:hAnsi="Arial" w:cs="Arial"/>
                  <w:sz w:val="16"/>
                  <w:szCs w:val="16"/>
                  <w:rPrChange w:id="20" w:author="Tom Holding" w:date="2019-03-07T08:56:00Z">
                    <w:rPr>
                      <w:rFonts w:ascii="Arial" w:hAnsi="Arial" w:cs="Arial"/>
                      <w:sz w:val="16"/>
                      <w:szCs w:val="16"/>
                      <w:highlight w:val="yellow"/>
                    </w:rPr>
                  </w:rPrChange>
                </w:rPr>
                <w:delText>?</w:delText>
              </w:r>
            </w:del>
            <w:r w:rsidR="00461E27" w:rsidRPr="00242B28">
              <w:rPr>
                <w:rFonts w:ascii="Arial" w:hAnsi="Arial" w:cs="Arial"/>
                <w:sz w:val="16"/>
                <w:szCs w:val="16"/>
              </w:rPr>
              <w:t>)</w:t>
            </w:r>
          </w:p>
        </w:tc>
        <w:tc>
          <w:tcPr>
            <w:tcW w:w="1559" w:type="dxa"/>
          </w:tcPr>
          <w:p w14:paraId="6B7003EA" w14:textId="0CA45427" w:rsidR="00B336DE" w:rsidRDefault="00B336DE" w:rsidP="00A103E1">
            <w:pPr>
              <w:rPr>
                <w:rFonts w:ascii="Arial" w:hAnsi="Arial" w:cs="Arial"/>
                <w:sz w:val="16"/>
                <w:szCs w:val="16"/>
              </w:rPr>
            </w:pPr>
            <w:r>
              <w:rPr>
                <w:rFonts w:ascii="Arial" w:hAnsi="Arial" w:cs="Arial"/>
                <w:sz w:val="16"/>
                <w:szCs w:val="16"/>
              </w:rPr>
              <w:t xml:space="preserve">Ekman, </w:t>
            </w:r>
            <w:r w:rsidRPr="009C1344">
              <w:rPr>
                <w:rFonts w:ascii="Arial" w:hAnsi="Arial" w:cs="Arial"/>
                <w:sz w:val="16"/>
                <w:szCs w:val="16"/>
              </w:rPr>
              <w:t>Stokes</w:t>
            </w:r>
            <w:r w:rsidR="00927671">
              <w:rPr>
                <w:rFonts w:ascii="Arial" w:hAnsi="Arial" w:cs="Arial"/>
                <w:sz w:val="16"/>
                <w:szCs w:val="16"/>
              </w:rPr>
              <w:t xml:space="preserve"> (Geostrophic ignored due to close proximity to shoreline)</w:t>
            </w:r>
          </w:p>
        </w:tc>
        <w:tc>
          <w:tcPr>
            <w:tcW w:w="2410" w:type="dxa"/>
            <w:tcBorders>
              <w:right w:val="double" w:sz="4" w:space="0" w:color="auto"/>
            </w:tcBorders>
          </w:tcPr>
          <w:p w14:paraId="06DF1FD4" w14:textId="58EDD496" w:rsidR="00B336DE" w:rsidRPr="00EE62A2" w:rsidRDefault="00B336DE" w:rsidP="008E2C3D">
            <w:pPr>
              <w:rPr>
                <w:rFonts w:ascii="Arial" w:hAnsi="Arial" w:cs="Arial"/>
                <w:sz w:val="16"/>
                <w:szCs w:val="16"/>
              </w:rPr>
            </w:pPr>
            <w:r w:rsidRPr="00EE62A2">
              <w:rPr>
                <w:rFonts w:ascii="Arial" w:hAnsi="Arial" w:cs="Arial"/>
                <w:sz w:val="16"/>
                <w:szCs w:val="16"/>
              </w:rPr>
              <w:t>October-March, 2001 to 2007</w:t>
            </w:r>
          </w:p>
          <w:p w14:paraId="43532789" w14:textId="468343D8" w:rsidR="00B336DE" w:rsidRPr="00B13BE7" w:rsidRDefault="00B336DE" w:rsidP="00E84D28">
            <w:pPr>
              <w:rPr>
                <w:rFonts w:ascii="Arial" w:hAnsi="Arial" w:cs="Arial"/>
                <w:sz w:val="16"/>
                <w:szCs w:val="16"/>
              </w:rPr>
            </w:pPr>
            <w:r w:rsidRPr="00B13BE7">
              <w:rPr>
                <w:rFonts w:ascii="Arial" w:hAnsi="Arial" w:cs="Arial"/>
                <w:sz w:val="16"/>
                <w:szCs w:val="16"/>
              </w:rPr>
              <w:t>(0.01)</w:t>
            </w:r>
          </w:p>
        </w:tc>
        <w:tc>
          <w:tcPr>
            <w:tcW w:w="1417" w:type="dxa"/>
            <w:tcBorders>
              <w:left w:val="double" w:sz="4" w:space="0" w:color="auto"/>
            </w:tcBorders>
          </w:tcPr>
          <w:p w14:paraId="6820929A" w14:textId="4ABD5A01" w:rsidR="00B336DE" w:rsidRPr="002921B8" w:rsidRDefault="00B336DE" w:rsidP="00220261">
            <w:pPr>
              <w:rPr>
                <w:rFonts w:ascii="Arial" w:hAnsi="Arial" w:cs="Arial"/>
                <w:sz w:val="16"/>
                <w:szCs w:val="16"/>
              </w:rPr>
            </w:pPr>
            <w:r w:rsidRPr="00BF2A53">
              <w:rPr>
                <w:rFonts w:ascii="Arial" w:hAnsi="Arial" w:cs="Arial"/>
                <w:sz w:val="16"/>
                <w:szCs w:val="16"/>
              </w:rPr>
              <w:t>0.07 (+/- 0.09)</w:t>
            </w:r>
          </w:p>
        </w:tc>
        <w:tc>
          <w:tcPr>
            <w:tcW w:w="2552" w:type="dxa"/>
          </w:tcPr>
          <w:p w14:paraId="4FADA137" w14:textId="77777777" w:rsidR="00B336DE" w:rsidRPr="00256C19" w:rsidRDefault="00B336DE" w:rsidP="007D5586">
            <w:pPr>
              <w:rPr>
                <w:rFonts w:ascii="Arial" w:hAnsi="Arial" w:cs="Arial"/>
                <w:sz w:val="16"/>
                <w:szCs w:val="16"/>
              </w:rPr>
            </w:pPr>
            <w:r w:rsidRPr="00256C19">
              <w:rPr>
                <w:rFonts w:ascii="Arial" w:hAnsi="Arial" w:cs="Arial"/>
                <w:sz w:val="16"/>
                <w:szCs w:val="16"/>
              </w:rPr>
              <w:t>Geostrophic (0.59 +/- 0.24)</w:t>
            </w:r>
          </w:p>
          <w:p w14:paraId="530E927F" w14:textId="77777777" w:rsidR="00B336DE" w:rsidRPr="00256C19" w:rsidRDefault="00B336DE" w:rsidP="007D5586">
            <w:pPr>
              <w:rPr>
                <w:rFonts w:ascii="Arial" w:hAnsi="Arial" w:cs="Arial"/>
                <w:sz w:val="16"/>
                <w:szCs w:val="16"/>
              </w:rPr>
            </w:pPr>
            <w:r w:rsidRPr="00256C19">
              <w:rPr>
                <w:rFonts w:ascii="Arial" w:hAnsi="Arial" w:cs="Arial"/>
                <w:sz w:val="16"/>
                <w:szCs w:val="16"/>
              </w:rPr>
              <w:t>Ekman (0.26 +/- 0.21)</w:t>
            </w:r>
          </w:p>
          <w:p w14:paraId="44A503FF" w14:textId="002FC0EF" w:rsidR="00B336DE" w:rsidRPr="00E73B95" w:rsidRDefault="00B336DE" w:rsidP="00256C19">
            <w:pPr>
              <w:rPr>
                <w:rFonts w:ascii="Arial" w:hAnsi="Arial" w:cs="Arial"/>
                <w:sz w:val="16"/>
                <w:szCs w:val="16"/>
              </w:rPr>
            </w:pPr>
            <w:r w:rsidRPr="00256C19">
              <w:rPr>
                <w:rFonts w:ascii="Arial" w:hAnsi="Arial" w:cs="Arial"/>
                <w:sz w:val="16"/>
                <w:szCs w:val="16"/>
              </w:rPr>
              <w:t>Stokes (0.15 +/- 0.2</w:t>
            </w:r>
            <w:r>
              <w:rPr>
                <w:rFonts w:ascii="Arial" w:hAnsi="Arial" w:cs="Arial"/>
                <w:sz w:val="16"/>
                <w:szCs w:val="16"/>
              </w:rPr>
              <w:t>0</w:t>
            </w:r>
            <w:r w:rsidRPr="00256C19">
              <w:rPr>
                <w:rFonts w:ascii="Arial" w:hAnsi="Arial" w:cs="Arial"/>
                <w:sz w:val="16"/>
                <w:szCs w:val="16"/>
              </w:rPr>
              <w:t>)</w:t>
            </w:r>
          </w:p>
        </w:tc>
      </w:tr>
      <w:tr w:rsidR="00B336DE" w14:paraId="2B4DA7CA" w14:textId="77777777" w:rsidTr="006E581C">
        <w:trPr>
          <w:trHeight w:val="67"/>
        </w:trPr>
        <w:tc>
          <w:tcPr>
            <w:tcW w:w="1668" w:type="dxa"/>
          </w:tcPr>
          <w:p w14:paraId="3457D41C" w14:textId="1C25FF6D" w:rsidR="00B336DE" w:rsidRPr="00242B28" w:rsidRDefault="00B336DE" w:rsidP="008532F4">
            <w:pPr>
              <w:rPr>
                <w:rFonts w:ascii="Arial" w:hAnsi="Arial" w:cs="Arial"/>
                <w:sz w:val="16"/>
                <w:szCs w:val="16"/>
                <w:rPrChange w:id="21" w:author="Tom Holding" w:date="2019-03-07T08:56:00Z">
                  <w:rPr>
                    <w:rFonts w:ascii="Arial" w:hAnsi="Arial" w:cs="Arial"/>
                    <w:sz w:val="16"/>
                    <w:szCs w:val="16"/>
                  </w:rPr>
                </w:rPrChange>
              </w:rPr>
            </w:pPr>
            <w:r w:rsidRPr="00242B28">
              <w:rPr>
                <w:rFonts w:ascii="Arial" w:hAnsi="Arial" w:cs="Arial"/>
                <w:sz w:val="16"/>
                <w:szCs w:val="16"/>
              </w:rPr>
              <w:t>Mid Atlantic Bight</w:t>
            </w:r>
            <w:r w:rsidR="00461E27" w:rsidRPr="00242B28">
              <w:rPr>
                <w:rFonts w:ascii="Arial" w:hAnsi="Arial" w:cs="Arial"/>
                <w:sz w:val="16"/>
                <w:szCs w:val="16"/>
                <w:rPrChange w:id="22" w:author="Tom Holding" w:date="2019-03-07T08:56:00Z">
                  <w:rPr>
                    <w:rFonts w:ascii="Arial" w:hAnsi="Arial" w:cs="Arial"/>
                    <w:sz w:val="16"/>
                    <w:szCs w:val="16"/>
                  </w:rPr>
                </w:rPrChange>
              </w:rPr>
              <w:t xml:space="preserve">, </w:t>
            </w:r>
            <w:proofErr w:type="spellStart"/>
            <w:r w:rsidRPr="00242B28">
              <w:rPr>
                <w:rFonts w:ascii="Arial" w:hAnsi="Arial" w:cs="Arial"/>
                <w:sz w:val="16"/>
                <w:szCs w:val="16"/>
                <w:rPrChange w:id="23" w:author="Tom Holding" w:date="2019-03-07T08:56:00Z">
                  <w:rPr>
                    <w:rFonts w:ascii="Arial" w:hAnsi="Arial" w:cs="Arial"/>
                    <w:sz w:val="16"/>
                    <w:szCs w:val="16"/>
                  </w:rPr>
                </w:rPrChange>
              </w:rPr>
              <w:t>Fewings</w:t>
            </w:r>
            <w:proofErr w:type="spellEnd"/>
            <w:r w:rsidRPr="00242B28">
              <w:rPr>
                <w:rFonts w:ascii="Arial" w:hAnsi="Arial" w:cs="Arial"/>
                <w:sz w:val="16"/>
                <w:szCs w:val="16"/>
                <w:rPrChange w:id="24" w:author="Tom Holding" w:date="2019-03-07T08:56:00Z">
                  <w:rPr>
                    <w:rFonts w:ascii="Arial" w:hAnsi="Arial" w:cs="Arial"/>
                    <w:sz w:val="16"/>
                    <w:szCs w:val="16"/>
                  </w:rPr>
                </w:rPrChange>
              </w:rPr>
              <w:t xml:space="preserve"> et al.</w:t>
            </w:r>
            <w:r w:rsidR="00461E27" w:rsidRPr="00242B28">
              <w:rPr>
                <w:rFonts w:ascii="Arial" w:hAnsi="Arial" w:cs="Arial"/>
                <w:sz w:val="16"/>
                <w:szCs w:val="16"/>
                <w:rPrChange w:id="25" w:author="Tom Holding" w:date="2019-03-07T08:56:00Z">
                  <w:rPr>
                    <w:rFonts w:ascii="Arial" w:hAnsi="Arial" w:cs="Arial"/>
                    <w:sz w:val="16"/>
                    <w:szCs w:val="16"/>
                  </w:rPr>
                </w:rPrChange>
              </w:rPr>
              <w:t xml:space="preserve">, </w:t>
            </w:r>
            <w:r w:rsidR="00E9774C" w:rsidRPr="00242B28">
              <w:rPr>
                <w:rFonts w:ascii="Arial" w:hAnsi="Arial" w:cs="Arial"/>
                <w:sz w:val="16"/>
                <w:szCs w:val="16"/>
                <w:rPrChange w:id="26" w:author="Tom Holding" w:date="2019-03-07T08:56:00Z">
                  <w:rPr>
                    <w:rFonts w:ascii="Arial" w:hAnsi="Arial" w:cs="Arial"/>
                    <w:sz w:val="16"/>
                    <w:szCs w:val="16"/>
                  </w:rPr>
                </w:rPrChange>
              </w:rPr>
              <w:t>(</w:t>
            </w:r>
            <w:r w:rsidR="00461E27" w:rsidRPr="00242B28">
              <w:rPr>
                <w:rFonts w:ascii="Arial" w:hAnsi="Arial" w:cs="Arial"/>
                <w:sz w:val="16"/>
                <w:szCs w:val="16"/>
                <w:rPrChange w:id="27" w:author="Tom Holding" w:date="2019-03-07T08:56:00Z">
                  <w:rPr>
                    <w:rFonts w:ascii="Arial" w:hAnsi="Arial" w:cs="Arial"/>
                    <w:sz w:val="16"/>
                    <w:szCs w:val="16"/>
                  </w:rPr>
                </w:rPrChange>
              </w:rPr>
              <w:t>2008</w:t>
            </w:r>
            <w:r w:rsidR="00E9774C" w:rsidRPr="00242B28">
              <w:rPr>
                <w:rFonts w:ascii="Arial" w:hAnsi="Arial" w:cs="Arial"/>
                <w:sz w:val="16"/>
                <w:szCs w:val="16"/>
                <w:rPrChange w:id="28" w:author="Tom Holding" w:date="2019-03-07T08:56:00Z">
                  <w:rPr>
                    <w:rFonts w:ascii="Arial" w:hAnsi="Arial" w:cs="Arial"/>
                    <w:sz w:val="16"/>
                    <w:szCs w:val="16"/>
                  </w:rPr>
                </w:rPrChange>
              </w:rPr>
              <w:t>)</w:t>
            </w:r>
            <w:r w:rsidR="00461E27" w:rsidRPr="00242B28">
              <w:rPr>
                <w:rFonts w:ascii="Arial" w:hAnsi="Arial" w:cs="Arial"/>
                <w:sz w:val="16"/>
                <w:szCs w:val="16"/>
                <w:rPrChange w:id="29" w:author="Tom Holding" w:date="2019-03-07T08:56:00Z">
                  <w:rPr>
                    <w:rFonts w:ascii="Arial" w:hAnsi="Arial" w:cs="Arial"/>
                    <w:sz w:val="16"/>
                    <w:szCs w:val="16"/>
                  </w:rPr>
                </w:rPrChange>
              </w:rPr>
              <w:t>, (</w:t>
            </w:r>
            <w:ins w:id="30" w:author="Tom Holding" w:date="2019-03-07T08:45:00Z">
              <w:r w:rsidR="008532F4" w:rsidRPr="00242B28">
                <w:rPr>
                  <w:rFonts w:ascii="Arial" w:hAnsi="Arial" w:cs="Arial"/>
                  <w:sz w:val="16"/>
                  <w:szCs w:val="16"/>
                  <w:rPrChange w:id="31" w:author="Tom Holding" w:date="2019-03-07T08:56:00Z">
                    <w:rPr>
                      <w:rFonts w:ascii="Arial" w:hAnsi="Arial" w:cs="Arial"/>
                      <w:sz w:val="16"/>
                      <w:szCs w:val="16"/>
                      <w:highlight w:val="yellow"/>
                    </w:rPr>
                  </w:rPrChange>
                </w:rPr>
                <w:t xml:space="preserve">near surface, </w:t>
              </w:r>
              <w:r w:rsidR="008532F4" w:rsidRPr="00242B28">
                <w:rPr>
                  <w:rFonts w:ascii="Arial" w:hAnsi="Arial" w:cs="Arial"/>
                  <w:sz w:val="16"/>
                  <w:szCs w:val="16"/>
                  <w:rPrChange w:id="32" w:author="Tom Holding" w:date="2019-03-07T08:56:00Z">
                    <w:rPr>
                      <w:rFonts w:ascii="Arial" w:hAnsi="Arial" w:cs="Arial"/>
                      <w:sz w:val="16"/>
                      <w:szCs w:val="16"/>
                      <w:highlight w:val="yellow"/>
                    </w:rPr>
                  </w:rPrChange>
                </w:rPr>
                <w:t>0-12 m</w:t>
              </w:r>
            </w:ins>
            <w:del w:id="33" w:author="Tom Holding" w:date="2019-03-07T08:44:00Z">
              <w:r w:rsidR="00461E27" w:rsidRPr="00242B28" w:rsidDel="008532F4">
                <w:rPr>
                  <w:rFonts w:ascii="Arial" w:hAnsi="Arial" w:cs="Arial"/>
                  <w:sz w:val="16"/>
                  <w:szCs w:val="16"/>
                  <w:rPrChange w:id="34" w:author="Tom Holding" w:date="2019-03-07T08:56:00Z">
                    <w:rPr>
                      <w:rFonts w:ascii="Arial" w:hAnsi="Arial" w:cs="Arial"/>
                      <w:sz w:val="16"/>
                      <w:szCs w:val="16"/>
                      <w:highlight w:val="yellow"/>
                    </w:rPr>
                  </w:rPrChange>
                </w:rPr>
                <w:delText>?</w:delText>
              </w:r>
            </w:del>
            <w:r w:rsidR="00461E27" w:rsidRPr="00242B28">
              <w:rPr>
                <w:rFonts w:ascii="Arial" w:hAnsi="Arial" w:cs="Arial"/>
                <w:sz w:val="16"/>
                <w:szCs w:val="16"/>
              </w:rPr>
              <w:t>)</w:t>
            </w:r>
          </w:p>
        </w:tc>
        <w:tc>
          <w:tcPr>
            <w:tcW w:w="1559" w:type="dxa"/>
          </w:tcPr>
          <w:p w14:paraId="7A6B1E7B" w14:textId="77777777" w:rsidR="00B336DE" w:rsidRDefault="00B930D4" w:rsidP="00EC0FA8">
            <w:pPr>
              <w:rPr>
                <w:rFonts w:ascii="Arial" w:hAnsi="Arial" w:cs="Arial"/>
                <w:sz w:val="16"/>
                <w:szCs w:val="16"/>
              </w:rPr>
            </w:pPr>
            <w:r>
              <w:rPr>
                <w:rFonts w:ascii="Arial" w:hAnsi="Arial" w:cs="Arial"/>
                <w:sz w:val="16"/>
                <w:szCs w:val="16"/>
              </w:rPr>
              <w:t>Ekman, Stokes</w:t>
            </w:r>
          </w:p>
          <w:p w14:paraId="28710599" w14:textId="7A7D45B6" w:rsidR="008734A0" w:rsidRDefault="008734A0" w:rsidP="00EC0FA8">
            <w:pPr>
              <w:rPr>
                <w:rFonts w:ascii="Arial" w:hAnsi="Arial" w:cs="Arial"/>
                <w:sz w:val="16"/>
                <w:szCs w:val="16"/>
              </w:rPr>
            </w:pPr>
            <w:r>
              <w:rPr>
                <w:rFonts w:ascii="Arial" w:hAnsi="Arial" w:cs="Arial"/>
                <w:sz w:val="16"/>
                <w:szCs w:val="16"/>
              </w:rPr>
              <w:t>(Geostrophic ignored due to close proximity to shoreline)</w:t>
            </w:r>
          </w:p>
        </w:tc>
        <w:tc>
          <w:tcPr>
            <w:tcW w:w="2410" w:type="dxa"/>
            <w:tcBorders>
              <w:right w:val="double" w:sz="4" w:space="0" w:color="auto"/>
            </w:tcBorders>
          </w:tcPr>
          <w:p w14:paraId="66427C1A" w14:textId="4E9273C2" w:rsidR="00B336DE" w:rsidRPr="00EE62A2" w:rsidRDefault="00B336DE" w:rsidP="00705515">
            <w:pPr>
              <w:rPr>
                <w:rFonts w:ascii="Arial" w:hAnsi="Arial" w:cs="Arial"/>
                <w:sz w:val="16"/>
                <w:szCs w:val="16"/>
              </w:rPr>
            </w:pPr>
            <w:r w:rsidRPr="00082AC7">
              <w:rPr>
                <w:rFonts w:ascii="Arial" w:hAnsi="Arial" w:cs="Arial"/>
                <w:sz w:val="16"/>
                <w:szCs w:val="16"/>
              </w:rPr>
              <w:t>April-September</w:t>
            </w:r>
            <w:r w:rsidRPr="00EE62A2">
              <w:rPr>
                <w:rFonts w:ascii="Arial" w:hAnsi="Arial" w:cs="Arial"/>
                <w:sz w:val="16"/>
                <w:szCs w:val="16"/>
              </w:rPr>
              <w:t>, 2001 to 2007</w:t>
            </w:r>
          </w:p>
          <w:p w14:paraId="12F086BE" w14:textId="1F9FEE34" w:rsidR="00B336DE" w:rsidRPr="00B13BE7" w:rsidRDefault="00B336DE" w:rsidP="00705515">
            <w:pPr>
              <w:rPr>
                <w:rFonts w:ascii="Arial" w:hAnsi="Arial" w:cs="Arial"/>
                <w:sz w:val="16"/>
                <w:szCs w:val="16"/>
              </w:rPr>
            </w:pPr>
            <w:r w:rsidRPr="00B13BE7">
              <w:rPr>
                <w:rFonts w:ascii="Arial" w:hAnsi="Arial" w:cs="Arial"/>
                <w:sz w:val="16"/>
                <w:szCs w:val="16"/>
              </w:rPr>
              <w:t>(&lt;0.06)</w:t>
            </w:r>
          </w:p>
        </w:tc>
        <w:tc>
          <w:tcPr>
            <w:tcW w:w="1417" w:type="dxa"/>
            <w:tcBorders>
              <w:left w:val="double" w:sz="4" w:space="0" w:color="auto"/>
            </w:tcBorders>
          </w:tcPr>
          <w:p w14:paraId="306DD76E" w14:textId="65BF95EA" w:rsidR="00B336DE" w:rsidRPr="002921B8" w:rsidRDefault="00B336DE" w:rsidP="00E84D28">
            <w:pPr>
              <w:rPr>
                <w:rFonts w:ascii="Arial" w:hAnsi="Arial" w:cs="Arial"/>
                <w:sz w:val="16"/>
                <w:szCs w:val="16"/>
              </w:rPr>
            </w:pPr>
            <w:r w:rsidRPr="00BF2A53">
              <w:rPr>
                <w:rFonts w:ascii="Arial" w:hAnsi="Arial" w:cs="Arial"/>
                <w:sz w:val="16"/>
                <w:szCs w:val="16"/>
              </w:rPr>
              <w:t>0.04 (+/- 0.08)</w:t>
            </w:r>
          </w:p>
        </w:tc>
        <w:tc>
          <w:tcPr>
            <w:tcW w:w="2552" w:type="dxa"/>
          </w:tcPr>
          <w:p w14:paraId="080CAD41" w14:textId="77777777" w:rsidR="00B336DE" w:rsidRPr="00256C19" w:rsidRDefault="00B336DE" w:rsidP="007D5586">
            <w:pPr>
              <w:rPr>
                <w:rFonts w:ascii="Arial" w:hAnsi="Arial" w:cs="Arial"/>
                <w:sz w:val="16"/>
                <w:szCs w:val="16"/>
              </w:rPr>
            </w:pPr>
            <w:r w:rsidRPr="00256C19">
              <w:rPr>
                <w:rFonts w:ascii="Arial" w:hAnsi="Arial" w:cs="Arial"/>
                <w:sz w:val="16"/>
                <w:szCs w:val="16"/>
              </w:rPr>
              <w:t>Geostrophic (0.66 +/- 0.23)</w:t>
            </w:r>
          </w:p>
          <w:p w14:paraId="695F4C1C" w14:textId="77777777" w:rsidR="00B336DE" w:rsidRPr="00256C19" w:rsidRDefault="00B336DE" w:rsidP="007D5586">
            <w:pPr>
              <w:rPr>
                <w:rFonts w:ascii="Arial" w:hAnsi="Arial" w:cs="Arial"/>
                <w:sz w:val="16"/>
                <w:szCs w:val="16"/>
              </w:rPr>
            </w:pPr>
            <w:r w:rsidRPr="00256C19">
              <w:rPr>
                <w:rFonts w:ascii="Arial" w:hAnsi="Arial" w:cs="Arial"/>
                <w:sz w:val="16"/>
                <w:szCs w:val="16"/>
              </w:rPr>
              <w:t>Ekman (0.3</w:t>
            </w:r>
            <w:r>
              <w:rPr>
                <w:rFonts w:ascii="Arial" w:hAnsi="Arial" w:cs="Arial"/>
                <w:sz w:val="16"/>
                <w:szCs w:val="16"/>
              </w:rPr>
              <w:t>0</w:t>
            </w:r>
            <w:r w:rsidRPr="00256C19">
              <w:rPr>
                <w:rFonts w:ascii="Arial" w:hAnsi="Arial" w:cs="Arial"/>
                <w:sz w:val="16"/>
                <w:szCs w:val="16"/>
              </w:rPr>
              <w:t xml:space="preserve"> +/- 0.23)</w:t>
            </w:r>
          </w:p>
          <w:p w14:paraId="00EE577A" w14:textId="18FA8748" w:rsidR="00B336DE" w:rsidRPr="00E73B95" w:rsidRDefault="00B336DE" w:rsidP="00256C19">
            <w:pPr>
              <w:rPr>
                <w:rFonts w:ascii="Arial" w:hAnsi="Arial" w:cs="Arial"/>
                <w:sz w:val="16"/>
                <w:szCs w:val="16"/>
              </w:rPr>
            </w:pPr>
            <w:r w:rsidRPr="00256C19">
              <w:rPr>
                <w:rFonts w:ascii="Arial" w:hAnsi="Arial" w:cs="Arial"/>
                <w:sz w:val="16"/>
                <w:szCs w:val="16"/>
              </w:rPr>
              <w:t>Stokes (0.05 +/- 0.13)</w:t>
            </w:r>
          </w:p>
        </w:tc>
      </w:tr>
      <w:tr w:rsidR="00B336DE" w14:paraId="5F676FE8" w14:textId="77777777" w:rsidTr="006E581C">
        <w:trPr>
          <w:trHeight w:val="67"/>
        </w:trPr>
        <w:tc>
          <w:tcPr>
            <w:tcW w:w="1668" w:type="dxa"/>
          </w:tcPr>
          <w:p w14:paraId="5305D513" w14:textId="590A0AA5" w:rsidR="00B336DE" w:rsidRPr="00242B28" w:rsidRDefault="00461E27" w:rsidP="00D20FF1">
            <w:pPr>
              <w:rPr>
                <w:rFonts w:ascii="Arial" w:hAnsi="Arial" w:cs="Arial"/>
                <w:sz w:val="16"/>
                <w:szCs w:val="16"/>
                <w:rPrChange w:id="35" w:author="Tom Holding" w:date="2019-03-07T08:56:00Z">
                  <w:rPr>
                    <w:rFonts w:ascii="Arial" w:hAnsi="Arial" w:cs="Arial"/>
                    <w:sz w:val="16"/>
                    <w:szCs w:val="16"/>
                  </w:rPr>
                </w:rPrChange>
              </w:rPr>
            </w:pPr>
            <w:r w:rsidRPr="00242B28">
              <w:rPr>
                <w:rFonts w:ascii="Arial" w:hAnsi="Arial" w:cs="Arial"/>
                <w:sz w:val="16"/>
                <w:szCs w:val="16"/>
              </w:rPr>
              <w:t xml:space="preserve">California coast, </w:t>
            </w:r>
            <w:r w:rsidR="00B336DE" w:rsidRPr="00242B28">
              <w:rPr>
                <w:rFonts w:ascii="Arial" w:hAnsi="Arial" w:cs="Arial"/>
                <w:sz w:val="16"/>
                <w:szCs w:val="16"/>
                <w:rPrChange w:id="36" w:author="Tom Holding" w:date="2019-03-07T08:56:00Z">
                  <w:rPr>
                    <w:rFonts w:ascii="Arial" w:hAnsi="Arial" w:cs="Arial"/>
                    <w:sz w:val="16"/>
                    <w:szCs w:val="16"/>
                  </w:rPr>
                </w:rPrChange>
              </w:rPr>
              <w:t xml:space="preserve">Woodson, </w:t>
            </w:r>
            <w:r w:rsidR="00EF336F" w:rsidRPr="00242B28">
              <w:rPr>
                <w:rFonts w:ascii="Arial" w:hAnsi="Arial" w:cs="Arial"/>
                <w:sz w:val="16"/>
                <w:szCs w:val="16"/>
                <w:rPrChange w:id="37" w:author="Tom Holding" w:date="2019-03-07T08:56:00Z">
                  <w:rPr>
                    <w:rFonts w:ascii="Arial" w:hAnsi="Arial" w:cs="Arial"/>
                    <w:sz w:val="16"/>
                    <w:szCs w:val="16"/>
                  </w:rPr>
                </w:rPrChange>
              </w:rPr>
              <w:t>(</w:t>
            </w:r>
            <w:r w:rsidR="00B336DE" w:rsidRPr="00242B28">
              <w:rPr>
                <w:rFonts w:ascii="Arial" w:hAnsi="Arial" w:cs="Arial"/>
                <w:sz w:val="16"/>
                <w:szCs w:val="16"/>
                <w:rPrChange w:id="38" w:author="Tom Holding" w:date="2019-03-07T08:56:00Z">
                  <w:rPr>
                    <w:rFonts w:ascii="Arial" w:hAnsi="Arial" w:cs="Arial"/>
                    <w:sz w:val="16"/>
                    <w:szCs w:val="16"/>
                  </w:rPr>
                </w:rPrChange>
              </w:rPr>
              <w:t>2013</w:t>
            </w:r>
            <w:r w:rsidR="00EF336F" w:rsidRPr="00242B28">
              <w:rPr>
                <w:rFonts w:ascii="Arial" w:hAnsi="Arial" w:cs="Arial"/>
                <w:sz w:val="16"/>
                <w:szCs w:val="16"/>
                <w:rPrChange w:id="39" w:author="Tom Holding" w:date="2019-03-07T08:56:00Z">
                  <w:rPr>
                    <w:rFonts w:ascii="Arial" w:hAnsi="Arial" w:cs="Arial"/>
                    <w:sz w:val="16"/>
                    <w:szCs w:val="16"/>
                  </w:rPr>
                </w:rPrChange>
              </w:rPr>
              <w:t>)</w:t>
            </w:r>
            <w:r w:rsidRPr="00242B28">
              <w:rPr>
                <w:rFonts w:ascii="Arial" w:hAnsi="Arial" w:cs="Arial"/>
                <w:sz w:val="16"/>
                <w:szCs w:val="16"/>
                <w:rPrChange w:id="40" w:author="Tom Holding" w:date="2019-03-07T08:56:00Z">
                  <w:rPr>
                    <w:rFonts w:ascii="Arial" w:hAnsi="Arial" w:cs="Arial"/>
                    <w:sz w:val="16"/>
                    <w:szCs w:val="16"/>
                  </w:rPr>
                </w:rPrChange>
              </w:rPr>
              <w:t>, (</w:t>
            </w:r>
            <w:ins w:id="41" w:author="Tom Holding" w:date="2019-03-07T08:45:00Z">
              <w:r w:rsidR="008532F4" w:rsidRPr="00242B28">
                <w:rPr>
                  <w:rFonts w:ascii="Arial" w:hAnsi="Arial" w:cs="Arial"/>
                  <w:sz w:val="16"/>
                  <w:szCs w:val="16"/>
                  <w:rPrChange w:id="42" w:author="Tom Holding" w:date="2019-03-07T08:56:00Z">
                    <w:rPr>
                      <w:rFonts w:ascii="Arial" w:hAnsi="Arial" w:cs="Arial"/>
                      <w:sz w:val="16"/>
                      <w:szCs w:val="16"/>
                      <w:highlight w:val="yellow"/>
                    </w:rPr>
                  </w:rPrChange>
                </w:rPr>
                <w:t>near surface, 0-2</w:t>
              </w:r>
            </w:ins>
            <w:ins w:id="43" w:author="Tom Holding" w:date="2019-03-07T08:46:00Z">
              <w:r w:rsidR="00D20FF1" w:rsidRPr="00242B28">
                <w:rPr>
                  <w:rFonts w:ascii="Arial" w:hAnsi="Arial" w:cs="Arial"/>
                  <w:sz w:val="16"/>
                  <w:szCs w:val="16"/>
                  <w:rPrChange w:id="44" w:author="Tom Holding" w:date="2019-03-07T08:56:00Z">
                    <w:rPr>
                      <w:rFonts w:ascii="Arial" w:hAnsi="Arial" w:cs="Arial"/>
                      <w:sz w:val="16"/>
                      <w:szCs w:val="16"/>
                      <w:highlight w:val="yellow"/>
                    </w:rPr>
                  </w:rPrChange>
                </w:rPr>
                <w:t>1</w:t>
              </w:r>
            </w:ins>
            <w:ins w:id="45" w:author="Tom Holding" w:date="2019-03-07T08:45:00Z">
              <w:r w:rsidR="008532F4" w:rsidRPr="00242B28">
                <w:rPr>
                  <w:rFonts w:ascii="Arial" w:hAnsi="Arial" w:cs="Arial"/>
                  <w:sz w:val="16"/>
                  <w:szCs w:val="16"/>
                  <w:rPrChange w:id="46" w:author="Tom Holding" w:date="2019-03-07T08:56:00Z">
                    <w:rPr>
                      <w:rFonts w:ascii="Arial" w:hAnsi="Arial" w:cs="Arial"/>
                      <w:sz w:val="16"/>
                      <w:szCs w:val="16"/>
                      <w:highlight w:val="yellow"/>
                    </w:rPr>
                  </w:rPrChange>
                </w:rPr>
                <w:t xml:space="preserve"> m</w:t>
              </w:r>
            </w:ins>
            <w:del w:id="47" w:author="Tom Holding" w:date="2019-03-07T08:45:00Z">
              <w:r w:rsidRPr="00242B28" w:rsidDel="008532F4">
                <w:rPr>
                  <w:rFonts w:ascii="Arial" w:hAnsi="Arial" w:cs="Arial"/>
                  <w:sz w:val="16"/>
                  <w:szCs w:val="16"/>
                  <w:rPrChange w:id="48" w:author="Tom Holding" w:date="2019-03-07T08:56:00Z">
                    <w:rPr>
                      <w:rFonts w:ascii="Arial" w:hAnsi="Arial" w:cs="Arial"/>
                      <w:sz w:val="16"/>
                      <w:szCs w:val="16"/>
                      <w:highlight w:val="yellow"/>
                    </w:rPr>
                  </w:rPrChange>
                </w:rPr>
                <w:delText>?</w:delText>
              </w:r>
            </w:del>
            <w:r w:rsidRPr="00242B28">
              <w:rPr>
                <w:rFonts w:ascii="Arial" w:hAnsi="Arial" w:cs="Arial"/>
                <w:sz w:val="16"/>
                <w:szCs w:val="16"/>
              </w:rPr>
              <w:t>)</w:t>
            </w:r>
          </w:p>
        </w:tc>
        <w:tc>
          <w:tcPr>
            <w:tcW w:w="1559" w:type="dxa"/>
          </w:tcPr>
          <w:p w14:paraId="21CC0954" w14:textId="30D05D7F" w:rsidR="00B336DE" w:rsidRPr="00453CF8" w:rsidRDefault="00B336DE" w:rsidP="00E84D28">
            <w:pPr>
              <w:rPr>
                <w:rFonts w:ascii="Arial" w:hAnsi="Arial" w:cs="Arial"/>
                <w:sz w:val="16"/>
                <w:szCs w:val="16"/>
              </w:rPr>
            </w:pPr>
            <w:r>
              <w:rPr>
                <w:rFonts w:ascii="Arial" w:hAnsi="Arial" w:cs="Arial"/>
                <w:sz w:val="16"/>
                <w:szCs w:val="16"/>
              </w:rPr>
              <w:t>Ekman</w:t>
            </w:r>
            <w:r w:rsidR="00016819">
              <w:rPr>
                <w:rFonts w:ascii="Arial" w:hAnsi="Arial" w:cs="Arial"/>
                <w:sz w:val="16"/>
                <w:szCs w:val="16"/>
              </w:rPr>
              <w:t>*</w:t>
            </w:r>
            <w:r>
              <w:rPr>
                <w:rFonts w:ascii="Arial" w:hAnsi="Arial" w:cs="Arial"/>
                <w:sz w:val="16"/>
                <w:szCs w:val="16"/>
              </w:rPr>
              <w:t>, Stokes</w:t>
            </w:r>
          </w:p>
        </w:tc>
        <w:tc>
          <w:tcPr>
            <w:tcW w:w="2410" w:type="dxa"/>
            <w:tcBorders>
              <w:right w:val="double" w:sz="4" w:space="0" w:color="auto"/>
            </w:tcBorders>
          </w:tcPr>
          <w:p w14:paraId="2B8EA3AC" w14:textId="2665C5D0" w:rsidR="00B336DE" w:rsidRPr="00B13BE7" w:rsidRDefault="00B336DE" w:rsidP="00E84D28">
            <w:pPr>
              <w:rPr>
                <w:rFonts w:ascii="Arial" w:hAnsi="Arial" w:cs="Arial"/>
                <w:sz w:val="16"/>
                <w:szCs w:val="16"/>
              </w:rPr>
            </w:pPr>
            <w:r w:rsidRPr="00082AC7">
              <w:rPr>
                <w:rFonts w:ascii="Arial" w:hAnsi="Arial" w:cs="Arial"/>
                <w:sz w:val="16"/>
                <w:szCs w:val="16"/>
              </w:rPr>
              <w:t>April-September, upwelling season</w:t>
            </w:r>
            <w:r w:rsidRPr="00B13BE7">
              <w:rPr>
                <w:rFonts w:ascii="Arial" w:hAnsi="Arial" w:cs="Arial"/>
                <w:sz w:val="16"/>
                <w:szCs w:val="16"/>
              </w:rPr>
              <w:t>, 2004 to 2009</w:t>
            </w:r>
          </w:p>
        </w:tc>
        <w:tc>
          <w:tcPr>
            <w:tcW w:w="1417" w:type="dxa"/>
            <w:tcBorders>
              <w:left w:val="double" w:sz="4" w:space="0" w:color="auto"/>
            </w:tcBorders>
          </w:tcPr>
          <w:p w14:paraId="1A29D441" w14:textId="3B978C25" w:rsidR="00B336DE" w:rsidRPr="002921B8" w:rsidRDefault="00B336DE" w:rsidP="00220261">
            <w:pPr>
              <w:rPr>
                <w:rFonts w:ascii="Arial" w:hAnsi="Arial" w:cs="Arial"/>
                <w:sz w:val="16"/>
                <w:szCs w:val="16"/>
              </w:rPr>
            </w:pPr>
            <w:r w:rsidRPr="00BF2A53">
              <w:rPr>
                <w:rFonts w:ascii="Arial" w:hAnsi="Arial" w:cs="Arial"/>
                <w:sz w:val="16"/>
                <w:szCs w:val="16"/>
              </w:rPr>
              <w:t>0.13 (+/- 0.06)</w:t>
            </w:r>
          </w:p>
        </w:tc>
        <w:tc>
          <w:tcPr>
            <w:tcW w:w="2552" w:type="dxa"/>
          </w:tcPr>
          <w:p w14:paraId="3A677EC6" w14:textId="77777777" w:rsidR="00B336DE" w:rsidRPr="00256C19" w:rsidRDefault="00B336DE" w:rsidP="007D5586">
            <w:pPr>
              <w:rPr>
                <w:rFonts w:ascii="Arial" w:hAnsi="Arial" w:cs="Arial"/>
                <w:sz w:val="16"/>
                <w:szCs w:val="16"/>
              </w:rPr>
            </w:pPr>
            <w:r w:rsidRPr="00256C19">
              <w:rPr>
                <w:rFonts w:ascii="Arial" w:hAnsi="Arial" w:cs="Arial"/>
                <w:sz w:val="16"/>
                <w:szCs w:val="16"/>
              </w:rPr>
              <w:t>Geostrophic (0.2</w:t>
            </w:r>
            <w:r>
              <w:rPr>
                <w:rFonts w:ascii="Arial" w:hAnsi="Arial" w:cs="Arial"/>
                <w:sz w:val="16"/>
                <w:szCs w:val="16"/>
              </w:rPr>
              <w:t>0</w:t>
            </w:r>
            <w:r w:rsidRPr="00256C19">
              <w:rPr>
                <w:rFonts w:ascii="Arial" w:hAnsi="Arial" w:cs="Arial"/>
                <w:sz w:val="16"/>
                <w:szCs w:val="16"/>
              </w:rPr>
              <w:t xml:space="preserve"> +/- 0.14)</w:t>
            </w:r>
          </w:p>
          <w:p w14:paraId="2F7738AA" w14:textId="77777777" w:rsidR="00B336DE" w:rsidRPr="00256C19" w:rsidRDefault="00B336DE" w:rsidP="007D5586">
            <w:pPr>
              <w:rPr>
                <w:rFonts w:ascii="Arial" w:hAnsi="Arial" w:cs="Arial"/>
                <w:sz w:val="16"/>
                <w:szCs w:val="16"/>
              </w:rPr>
            </w:pPr>
            <w:r w:rsidRPr="00256C19">
              <w:rPr>
                <w:rFonts w:ascii="Arial" w:hAnsi="Arial" w:cs="Arial"/>
                <w:sz w:val="16"/>
                <w:szCs w:val="16"/>
              </w:rPr>
              <w:t>Ekman (0.74 +/- 0.2</w:t>
            </w:r>
            <w:r>
              <w:rPr>
                <w:rFonts w:ascii="Arial" w:hAnsi="Arial" w:cs="Arial"/>
                <w:sz w:val="16"/>
                <w:szCs w:val="16"/>
              </w:rPr>
              <w:t>0</w:t>
            </w:r>
            <w:r w:rsidRPr="00256C19">
              <w:rPr>
                <w:rFonts w:ascii="Arial" w:hAnsi="Arial" w:cs="Arial"/>
                <w:sz w:val="16"/>
                <w:szCs w:val="16"/>
              </w:rPr>
              <w:t>)</w:t>
            </w:r>
          </w:p>
          <w:p w14:paraId="51C08220" w14:textId="425649F0" w:rsidR="00B336DE" w:rsidRPr="002921B8" w:rsidRDefault="00B336DE" w:rsidP="00256C19">
            <w:pPr>
              <w:rPr>
                <w:rFonts w:ascii="Arial" w:hAnsi="Arial" w:cs="Arial"/>
                <w:sz w:val="16"/>
                <w:szCs w:val="16"/>
              </w:rPr>
            </w:pPr>
            <w:r w:rsidRPr="00256C19">
              <w:rPr>
                <w:rFonts w:ascii="Arial" w:hAnsi="Arial" w:cs="Arial"/>
                <w:sz w:val="16"/>
                <w:szCs w:val="16"/>
              </w:rPr>
              <w:t>Stokes (0.06 +/- 0.14)</w:t>
            </w:r>
          </w:p>
        </w:tc>
      </w:tr>
      <w:tr w:rsidR="00B336DE" w14:paraId="23BE0FA8" w14:textId="77777777" w:rsidTr="006E581C">
        <w:trPr>
          <w:trHeight w:val="67"/>
        </w:trPr>
        <w:tc>
          <w:tcPr>
            <w:tcW w:w="1668" w:type="dxa"/>
          </w:tcPr>
          <w:p w14:paraId="29D4276D" w14:textId="574B2445" w:rsidR="00B336DE" w:rsidRPr="00242B28" w:rsidRDefault="00461E27" w:rsidP="00D20FF1">
            <w:pPr>
              <w:rPr>
                <w:rFonts w:ascii="Arial" w:hAnsi="Arial" w:cs="Arial"/>
                <w:sz w:val="16"/>
                <w:szCs w:val="16"/>
                <w:rPrChange w:id="49" w:author="Tom Holding" w:date="2019-03-07T08:56:00Z">
                  <w:rPr>
                    <w:rFonts w:ascii="Arial" w:hAnsi="Arial" w:cs="Arial"/>
                    <w:sz w:val="16"/>
                    <w:szCs w:val="16"/>
                  </w:rPr>
                </w:rPrChange>
              </w:rPr>
            </w:pPr>
            <w:r w:rsidRPr="00242B28">
              <w:rPr>
                <w:rFonts w:ascii="Arial" w:hAnsi="Arial" w:cs="Arial"/>
                <w:sz w:val="16"/>
                <w:szCs w:val="16"/>
              </w:rPr>
              <w:t xml:space="preserve">California </w:t>
            </w:r>
            <w:r w:rsidRPr="00242B28">
              <w:rPr>
                <w:rFonts w:ascii="Arial" w:hAnsi="Arial" w:cs="Arial"/>
                <w:sz w:val="16"/>
                <w:szCs w:val="16"/>
                <w:rPrChange w:id="50" w:author="Tom Holding" w:date="2019-03-07T08:56:00Z">
                  <w:rPr>
                    <w:rFonts w:ascii="Arial" w:hAnsi="Arial" w:cs="Arial"/>
                    <w:sz w:val="16"/>
                    <w:szCs w:val="16"/>
                  </w:rPr>
                </w:rPrChange>
              </w:rPr>
              <w:t xml:space="preserve">coast, </w:t>
            </w:r>
            <w:r w:rsidR="00B336DE" w:rsidRPr="00242B28">
              <w:rPr>
                <w:rFonts w:ascii="Arial" w:hAnsi="Arial" w:cs="Arial"/>
                <w:sz w:val="16"/>
                <w:szCs w:val="16"/>
                <w:rPrChange w:id="51" w:author="Tom Holding" w:date="2019-03-07T08:56:00Z">
                  <w:rPr>
                    <w:rFonts w:ascii="Arial" w:hAnsi="Arial" w:cs="Arial"/>
                    <w:sz w:val="16"/>
                    <w:szCs w:val="16"/>
                  </w:rPr>
                </w:rPrChange>
              </w:rPr>
              <w:t xml:space="preserve">Woodson, </w:t>
            </w:r>
            <w:r w:rsidR="00F62E61" w:rsidRPr="00242B28">
              <w:rPr>
                <w:rFonts w:ascii="Arial" w:hAnsi="Arial" w:cs="Arial"/>
                <w:sz w:val="16"/>
                <w:szCs w:val="16"/>
                <w:rPrChange w:id="52" w:author="Tom Holding" w:date="2019-03-07T08:56:00Z">
                  <w:rPr>
                    <w:rFonts w:ascii="Arial" w:hAnsi="Arial" w:cs="Arial"/>
                    <w:sz w:val="16"/>
                    <w:szCs w:val="16"/>
                  </w:rPr>
                </w:rPrChange>
              </w:rPr>
              <w:t>(</w:t>
            </w:r>
            <w:r w:rsidR="00B336DE" w:rsidRPr="00242B28">
              <w:rPr>
                <w:rFonts w:ascii="Arial" w:hAnsi="Arial" w:cs="Arial"/>
                <w:sz w:val="16"/>
                <w:szCs w:val="16"/>
                <w:rPrChange w:id="53" w:author="Tom Holding" w:date="2019-03-07T08:56:00Z">
                  <w:rPr>
                    <w:rFonts w:ascii="Arial" w:hAnsi="Arial" w:cs="Arial"/>
                    <w:sz w:val="16"/>
                    <w:szCs w:val="16"/>
                  </w:rPr>
                </w:rPrChange>
              </w:rPr>
              <w:t>2013</w:t>
            </w:r>
            <w:r w:rsidR="00F62E61" w:rsidRPr="00242B28">
              <w:rPr>
                <w:rFonts w:ascii="Arial" w:hAnsi="Arial" w:cs="Arial"/>
                <w:sz w:val="16"/>
                <w:szCs w:val="16"/>
                <w:rPrChange w:id="54" w:author="Tom Holding" w:date="2019-03-07T08:56:00Z">
                  <w:rPr>
                    <w:rFonts w:ascii="Arial" w:hAnsi="Arial" w:cs="Arial"/>
                    <w:sz w:val="16"/>
                    <w:szCs w:val="16"/>
                  </w:rPr>
                </w:rPrChange>
              </w:rPr>
              <w:t>)</w:t>
            </w:r>
            <w:r w:rsidRPr="00242B28">
              <w:rPr>
                <w:rFonts w:ascii="Arial" w:hAnsi="Arial" w:cs="Arial"/>
                <w:sz w:val="16"/>
                <w:szCs w:val="16"/>
                <w:rPrChange w:id="55" w:author="Tom Holding" w:date="2019-03-07T08:56:00Z">
                  <w:rPr>
                    <w:rFonts w:ascii="Arial" w:hAnsi="Arial" w:cs="Arial"/>
                    <w:sz w:val="16"/>
                    <w:szCs w:val="16"/>
                  </w:rPr>
                </w:rPrChange>
              </w:rPr>
              <w:t>, (</w:t>
            </w:r>
            <w:ins w:id="56" w:author="Tom Holding" w:date="2019-03-07T08:45:00Z">
              <w:r w:rsidR="008532F4" w:rsidRPr="00242B28">
                <w:rPr>
                  <w:rFonts w:ascii="Arial" w:hAnsi="Arial" w:cs="Arial"/>
                  <w:sz w:val="16"/>
                  <w:szCs w:val="16"/>
                  <w:rPrChange w:id="57" w:author="Tom Holding" w:date="2019-03-07T08:56:00Z">
                    <w:rPr>
                      <w:rFonts w:ascii="Arial" w:hAnsi="Arial" w:cs="Arial"/>
                      <w:sz w:val="16"/>
                      <w:szCs w:val="16"/>
                      <w:highlight w:val="yellow"/>
                    </w:rPr>
                  </w:rPrChange>
                </w:rPr>
                <w:t>near surface, 0-2</w:t>
              </w:r>
            </w:ins>
            <w:ins w:id="58" w:author="Tom Holding" w:date="2019-03-07T08:46:00Z">
              <w:r w:rsidR="00D20FF1" w:rsidRPr="00242B28">
                <w:rPr>
                  <w:rFonts w:ascii="Arial" w:hAnsi="Arial" w:cs="Arial"/>
                  <w:sz w:val="16"/>
                  <w:szCs w:val="16"/>
                  <w:rPrChange w:id="59" w:author="Tom Holding" w:date="2019-03-07T08:56:00Z">
                    <w:rPr>
                      <w:rFonts w:ascii="Arial" w:hAnsi="Arial" w:cs="Arial"/>
                      <w:sz w:val="16"/>
                      <w:szCs w:val="16"/>
                      <w:highlight w:val="yellow"/>
                    </w:rPr>
                  </w:rPrChange>
                </w:rPr>
                <w:t>1</w:t>
              </w:r>
            </w:ins>
            <w:ins w:id="60" w:author="Tom Holding" w:date="2019-03-07T08:45:00Z">
              <w:r w:rsidR="008532F4" w:rsidRPr="00242B28">
                <w:rPr>
                  <w:rFonts w:ascii="Arial" w:hAnsi="Arial" w:cs="Arial"/>
                  <w:sz w:val="16"/>
                  <w:szCs w:val="16"/>
                  <w:rPrChange w:id="61" w:author="Tom Holding" w:date="2019-03-07T08:56:00Z">
                    <w:rPr>
                      <w:rFonts w:ascii="Arial" w:hAnsi="Arial" w:cs="Arial"/>
                      <w:sz w:val="16"/>
                      <w:szCs w:val="16"/>
                      <w:highlight w:val="yellow"/>
                    </w:rPr>
                  </w:rPrChange>
                </w:rPr>
                <w:t xml:space="preserve"> m</w:t>
              </w:r>
            </w:ins>
            <w:del w:id="62" w:author="Tom Holding" w:date="2019-03-07T08:45:00Z">
              <w:r w:rsidRPr="00242B28" w:rsidDel="008532F4">
                <w:rPr>
                  <w:rFonts w:ascii="Arial" w:hAnsi="Arial" w:cs="Arial"/>
                  <w:sz w:val="16"/>
                  <w:szCs w:val="16"/>
                  <w:rPrChange w:id="63" w:author="Tom Holding" w:date="2019-03-07T08:56:00Z">
                    <w:rPr>
                      <w:rFonts w:ascii="Arial" w:hAnsi="Arial" w:cs="Arial"/>
                      <w:sz w:val="16"/>
                      <w:szCs w:val="16"/>
                      <w:highlight w:val="yellow"/>
                    </w:rPr>
                  </w:rPrChange>
                </w:rPr>
                <w:delText>?</w:delText>
              </w:r>
            </w:del>
            <w:r w:rsidRPr="00242B28">
              <w:rPr>
                <w:rFonts w:ascii="Arial" w:hAnsi="Arial" w:cs="Arial"/>
                <w:sz w:val="16"/>
                <w:szCs w:val="16"/>
              </w:rPr>
              <w:t>)</w:t>
            </w:r>
          </w:p>
        </w:tc>
        <w:tc>
          <w:tcPr>
            <w:tcW w:w="1559" w:type="dxa"/>
          </w:tcPr>
          <w:p w14:paraId="4AF93F3D" w14:textId="3817F3F4" w:rsidR="00B336DE" w:rsidRDefault="009958AB" w:rsidP="00E84D28">
            <w:pPr>
              <w:rPr>
                <w:rFonts w:ascii="Arial" w:hAnsi="Arial" w:cs="Arial"/>
                <w:sz w:val="16"/>
                <w:szCs w:val="16"/>
              </w:rPr>
            </w:pPr>
            <w:r w:rsidRPr="00C769E5">
              <w:rPr>
                <w:rFonts w:ascii="Arial" w:hAnsi="Arial" w:cs="Arial"/>
                <w:sz w:val="16"/>
                <w:szCs w:val="16"/>
              </w:rPr>
              <w:t>Ekman, Stokes</w:t>
            </w:r>
            <w:r w:rsidR="002215B0">
              <w:rPr>
                <w:rFonts w:ascii="Arial" w:hAnsi="Arial" w:cs="Arial"/>
                <w:sz w:val="16"/>
                <w:szCs w:val="16"/>
              </w:rPr>
              <w:t>*</w:t>
            </w:r>
          </w:p>
        </w:tc>
        <w:tc>
          <w:tcPr>
            <w:tcW w:w="2410" w:type="dxa"/>
            <w:tcBorders>
              <w:right w:val="double" w:sz="4" w:space="0" w:color="auto"/>
            </w:tcBorders>
          </w:tcPr>
          <w:p w14:paraId="56FBDB4E" w14:textId="042773A0" w:rsidR="00B336DE" w:rsidRPr="00B13BE7" w:rsidRDefault="00B336DE" w:rsidP="00E84D28">
            <w:pPr>
              <w:rPr>
                <w:rFonts w:ascii="Arial" w:hAnsi="Arial" w:cs="Arial"/>
                <w:sz w:val="16"/>
                <w:szCs w:val="16"/>
              </w:rPr>
            </w:pPr>
            <w:r w:rsidRPr="00082AC7">
              <w:rPr>
                <w:rFonts w:ascii="Arial" w:hAnsi="Arial" w:cs="Arial"/>
                <w:sz w:val="16"/>
                <w:szCs w:val="16"/>
              </w:rPr>
              <w:t>October-March, non-upwelling season</w:t>
            </w:r>
            <w:r w:rsidRPr="00B13BE7">
              <w:rPr>
                <w:rFonts w:ascii="Arial" w:hAnsi="Arial" w:cs="Arial"/>
                <w:sz w:val="16"/>
                <w:szCs w:val="16"/>
              </w:rPr>
              <w:t>, 2004 to 2009</w:t>
            </w:r>
          </w:p>
        </w:tc>
        <w:tc>
          <w:tcPr>
            <w:tcW w:w="1417" w:type="dxa"/>
            <w:tcBorders>
              <w:left w:val="double" w:sz="4" w:space="0" w:color="auto"/>
            </w:tcBorders>
          </w:tcPr>
          <w:p w14:paraId="17191881" w14:textId="7A82A713" w:rsidR="00B336DE" w:rsidRPr="002921B8" w:rsidRDefault="00B336DE" w:rsidP="00220261">
            <w:pPr>
              <w:rPr>
                <w:rFonts w:ascii="Arial" w:hAnsi="Arial" w:cs="Arial"/>
                <w:sz w:val="16"/>
                <w:szCs w:val="16"/>
              </w:rPr>
            </w:pPr>
            <w:r w:rsidRPr="00BF2A53">
              <w:rPr>
                <w:rFonts w:ascii="Arial" w:hAnsi="Arial" w:cs="Arial"/>
                <w:sz w:val="16"/>
                <w:szCs w:val="16"/>
              </w:rPr>
              <w:t>0.08 (+/- 0.07)</w:t>
            </w:r>
          </w:p>
        </w:tc>
        <w:tc>
          <w:tcPr>
            <w:tcW w:w="2552" w:type="dxa"/>
          </w:tcPr>
          <w:p w14:paraId="517B213E" w14:textId="77777777" w:rsidR="00B336DE" w:rsidRPr="00256C19" w:rsidRDefault="00B336DE" w:rsidP="007D5586">
            <w:pPr>
              <w:rPr>
                <w:rFonts w:ascii="Arial" w:hAnsi="Arial" w:cs="Arial"/>
                <w:sz w:val="16"/>
                <w:szCs w:val="16"/>
              </w:rPr>
            </w:pPr>
            <w:r w:rsidRPr="00256C19">
              <w:rPr>
                <w:rFonts w:ascii="Arial" w:hAnsi="Arial" w:cs="Arial"/>
                <w:sz w:val="16"/>
                <w:szCs w:val="16"/>
              </w:rPr>
              <w:t>Geostrophic (0.25 +/- 0.16)</w:t>
            </w:r>
          </w:p>
          <w:p w14:paraId="7BB71718" w14:textId="77777777" w:rsidR="00B336DE" w:rsidRPr="00256C19" w:rsidRDefault="00B336DE" w:rsidP="007D5586">
            <w:pPr>
              <w:rPr>
                <w:rFonts w:ascii="Arial" w:hAnsi="Arial" w:cs="Arial"/>
                <w:sz w:val="16"/>
                <w:szCs w:val="16"/>
              </w:rPr>
            </w:pPr>
            <w:r w:rsidRPr="00256C19">
              <w:rPr>
                <w:rFonts w:ascii="Arial" w:hAnsi="Arial" w:cs="Arial"/>
                <w:sz w:val="16"/>
                <w:szCs w:val="16"/>
              </w:rPr>
              <w:t>Ekman (0.39 +/- 0.21)</w:t>
            </w:r>
          </w:p>
          <w:p w14:paraId="38CDC62F" w14:textId="689E388B" w:rsidR="00B336DE" w:rsidRPr="002921B8" w:rsidRDefault="00B336DE" w:rsidP="00256C19">
            <w:pPr>
              <w:rPr>
                <w:rFonts w:ascii="Arial" w:hAnsi="Arial" w:cs="Arial"/>
                <w:sz w:val="16"/>
                <w:szCs w:val="16"/>
              </w:rPr>
            </w:pPr>
            <w:r w:rsidRPr="00256C19">
              <w:rPr>
                <w:rFonts w:ascii="Arial" w:hAnsi="Arial" w:cs="Arial"/>
                <w:sz w:val="16"/>
                <w:szCs w:val="16"/>
              </w:rPr>
              <w:t>Stokes (0.36 +/- 0.19)</w:t>
            </w:r>
          </w:p>
        </w:tc>
      </w:tr>
      <w:tr w:rsidR="00B336DE" w14:paraId="665258D3" w14:textId="77777777" w:rsidTr="006E581C">
        <w:trPr>
          <w:trHeight w:val="67"/>
        </w:trPr>
        <w:tc>
          <w:tcPr>
            <w:tcW w:w="1668" w:type="dxa"/>
          </w:tcPr>
          <w:p w14:paraId="1FB6D418" w14:textId="3F35EA72" w:rsidR="00B336DE" w:rsidRPr="00242B28" w:rsidRDefault="00B336DE" w:rsidP="00E84D28">
            <w:pPr>
              <w:rPr>
                <w:rFonts w:ascii="Arial" w:hAnsi="Arial" w:cs="Arial"/>
                <w:sz w:val="16"/>
                <w:szCs w:val="16"/>
                <w:rPrChange w:id="64" w:author="Tom Holding" w:date="2019-03-07T08:56:00Z">
                  <w:rPr>
                    <w:rFonts w:ascii="Arial" w:hAnsi="Arial" w:cs="Arial"/>
                    <w:sz w:val="16"/>
                    <w:szCs w:val="16"/>
                  </w:rPr>
                </w:rPrChange>
              </w:rPr>
            </w:pPr>
            <w:r w:rsidRPr="00242B28">
              <w:rPr>
                <w:rFonts w:ascii="Arial" w:hAnsi="Arial" w:cs="Arial"/>
                <w:sz w:val="16"/>
                <w:szCs w:val="16"/>
              </w:rPr>
              <w:t>Eastern Indian Ocean, Western Australia</w:t>
            </w:r>
            <w:r w:rsidR="00453E86" w:rsidRPr="00242B28">
              <w:rPr>
                <w:rFonts w:ascii="Arial" w:hAnsi="Arial" w:cs="Arial"/>
                <w:sz w:val="16"/>
                <w:szCs w:val="16"/>
                <w:rPrChange w:id="65" w:author="Tom Holding" w:date="2019-03-07T08:56:00Z">
                  <w:rPr>
                    <w:rFonts w:ascii="Arial" w:hAnsi="Arial" w:cs="Arial"/>
                    <w:sz w:val="16"/>
                    <w:szCs w:val="16"/>
                  </w:rPr>
                </w:rPrChange>
              </w:rPr>
              <w:t xml:space="preserve">, Waite et al., </w:t>
            </w:r>
            <w:r w:rsidR="00BA5E26" w:rsidRPr="00242B28">
              <w:rPr>
                <w:rFonts w:ascii="Arial" w:hAnsi="Arial" w:cs="Arial"/>
                <w:sz w:val="16"/>
                <w:szCs w:val="16"/>
                <w:rPrChange w:id="66" w:author="Tom Holding" w:date="2019-03-07T08:56:00Z">
                  <w:rPr>
                    <w:rFonts w:ascii="Arial" w:hAnsi="Arial" w:cs="Arial"/>
                    <w:sz w:val="16"/>
                    <w:szCs w:val="16"/>
                  </w:rPr>
                </w:rPrChange>
              </w:rPr>
              <w:t>(</w:t>
            </w:r>
            <w:r w:rsidR="00453E86" w:rsidRPr="00242B28">
              <w:rPr>
                <w:rFonts w:ascii="Arial" w:hAnsi="Arial" w:cs="Arial"/>
                <w:sz w:val="16"/>
                <w:szCs w:val="16"/>
                <w:rPrChange w:id="67" w:author="Tom Holding" w:date="2019-03-07T08:56:00Z">
                  <w:rPr>
                    <w:rFonts w:ascii="Arial" w:hAnsi="Arial" w:cs="Arial"/>
                    <w:sz w:val="16"/>
                    <w:szCs w:val="16"/>
                  </w:rPr>
                </w:rPrChange>
              </w:rPr>
              <w:t>2016</w:t>
            </w:r>
            <w:r w:rsidR="00BA5E26" w:rsidRPr="00242B28">
              <w:rPr>
                <w:rFonts w:ascii="Arial" w:hAnsi="Arial" w:cs="Arial"/>
                <w:sz w:val="16"/>
                <w:szCs w:val="16"/>
                <w:rPrChange w:id="68" w:author="Tom Holding" w:date="2019-03-07T08:56:00Z">
                  <w:rPr>
                    <w:rFonts w:ascii="Arial" w:hAnsi="Arial" w:cs="Arial"/>
                    <w:sz w:val="16"/>
                    <w:szCs w:val="16"/>
                  </w:rPr>
                </w:rPrChange>
              </w:rPr>
              <w:t>)</w:t>
            </w:r>
            <w:r w:rsidR="00453E86" w:rsidRPr="00242B28">
              <w:rPr>
                <w:rFonts w:ascii="Arial" w:hAnsi="Arial" w:cs="Arial"/>
                <w:sz w:val="16"/>
                <w:szCs w:val="16"/>
                <w:rPrChange w:id="69" w:author="Tom Holding" w:date="2019-03-07T08:56:00Z">
                  <w:rPr>
                    <w:rFonts w:ascii="Arial" w:hAnsi="Arial" w:cs="Arial"/>
                    <w:sz w:val="16"/>
                    <w:szCs w:val="16"/>
                  </w:rPr>
                </w:rPrChange>
              </w:rPr>
              <w:t>, (</w:t>
            </w:r>
            <w:ins w:id="70" w:author="Tom Holding" w:date="2019-03-07T08:45:00Z">
              <w:r w:rsidR="00D20FF1" w:rsidRPr="00242B28">
                <w:rPr>
                  <w:rFonts w:ascii="Arial" w:hAnsi="Arial" w:cs="Arial"/>
                  <w:sz w:val="16"/>
                  <w:szCs w:val="16"/>
                  <w:rPrChange w:id="71" w:author="Tom Holding" w:date="2019-03-07T08:56:00Z">
                    <w:rPr>
                      <w:rFonts w:ascii="Arial" w:hAnsi="Arial" w:cs="Arial"/>
                      <w:sz w:val="16"/>
                      <w:szCs w:val="16"/>
                      <w:highlight w:val="yellow"/>
                    </w:rPr>
                  </w:rPrChange>
                </w:rPr>
                <w:t>surface drifters and profiles up to 400</w:t>
              </w:r>
            </w:ins>
            <w:ins w:id="72" w:author="Tom Holding" w:date="2019-03-07T08:46:00Z">
              <w:r w:rsidR="00D20FF1" w:rsidRPr="00242B28">
                <w:rPr>
                  <w:rFonts w:ascii="Arial" w:hAnsi="Arial" w:cs="Arial"/>
                  <w:sz w:val="16"/>
                  <w:szCs w:val="16"/>
                  <w:rPrChange w:id="73" w:author="Tom Holding" w:date="2019-03-07T08:56:00Z">
                    <w:rPr>
                      <w:rFonts w:ascii="Arial" w:hAnsi="Arial" w:cs="Arial"/>
                      <w:sz w:val="16"/>
                      <w:szCs w:val="16"/>
                      <w:highlight w:val="yellow"/>
                    </w:rPr>
                  </w:rPrChange>
                </w:rPr>
                <w:t xml:space="preserve"> </w:t>
              </w:r>
            </w:ins>
            <w:ins w:id="74" w:author="Tom Holding" w:date="2019-03-07T08:45:00Z">
              <w:r w:rsidR="00D20FF1" w:rsidRPr="00242B28">
                <w:rPr>
                  <w:rFonts w:ascii="Arial" w:hAnsi="Arial" w:cs="Arial"/>
                  <w:sz w:val="16"/>
                  <w:szCs w:val="16"/>
                  <w:rPrChange w:id="75" w:author="Tom Holding" w:date="2019-03-07T08:56:00Z">
                    <w:rPr>
                      <w:rFonts w:ascii="Arial" w:hAnsi="Arial" w:cs="Arial"/>
                      <w:sz w:val="16"/>
                      <w:szCs w:val="16"/>
                      <w:highlight w:val="yellow"/>
                    </w:rPr>
                  </w:rPrChange>
                </w:rPr>
                <w:t>m</w:t>
              </w:r>
            </w:ins>
            <w:del w:id="76" w:author="Tom Holding" w:date="2019-03-07T08:45:00Z">
              <w:r w:rsidR="00453E86" w:rsidRPr="00242B28" w:rsidDel="00D20FF1">
                <w:rPr>
                  <w:rFonts w:ascii="Arial" w:hAnsi="Arial" w:cs="Arial"/>
                  <w:sz w:val="16"/>
                  <w:szCs w:val="16"/>
                  <w:rPrChange w:id="77" w:author="Tom Holding" w:date="2019-03-07T08:56:00Z">
                    <w:rPr>
                      <w:rFonts w:ascii="Arial" w:hAnsi="Arial" w:cs="Arial"/>
                      <w:sz w:val="16"/>
                      <w:szCs w:val="16"/>
                      <w:highlight w:val="yellow"/>
                    </w:rPr>
                  </w:rPrChange>
                </w:rPr>
                <w:delText>?</w:delText>
              </w:r>
            </w:del>
            <w:r w:rsidR="00453E86" w:rsidRPr="00242B28">
              <w:rPr>
                <w:rFonts w:ascii="Arial" w:hAnsi="Arial" w:cs="Arial"/>
                <w:sz w:val="16"/>
                <w:szCs w:val="16"/>
              </w:rPr>
              <w:t>)</w:t>
            </w:r>
          </w:p>
        </w:tc>
        <w:tc>
          <w:tcPr>
            <w:tcW w:w="1559" w:type="dxa"/>
          </w:tcPr>
          <w:p w14:paraId="43F3694C" w14:textId="7287E202" w:rsidR="00B336DE" w:rsidRPr="0069671B" w:rsidRDefault="0011043B" w:rsidP="00E84D28">
            <w:pPr>
              <w:rPr>
                <w:rFonts w:ascii="Arial" w:hAnsi="Arial" w:cs="Arial"/>
                <w:sz w:val="16"/>
                <w:szCs w:val="16"/>
                <w:highlight w:val="yellow"/>
              </w:rPr>
            </w:pPr>
            <w:r w:rsidRPr="000379D3">
              <w:rPr>
                <w:rFonts w:ascii="Arial" w:hAnsi="Arial" w:cs="Arial"/>
                <w:sz w:val="16"/>
                <w:szCs w:val="16"/>
              </w:rPr>
              <w:t>E</w:t>
            </w:r>
            <w:r w:rsidR="00177598">
              <w:rPr>
                <w:rFonts w:ascii="Arial" w:hAnsi="Arial" w:cs="Arial"/>
                <w:sz w:val="16"/>
                <w:szCs w:val="16"/>
              </w:rPr>
              <w:t>ddie</w:t>
            </w:r>
            <w:r w:rsidR="00AF372A">
              <w:rPr>
                <w:rFonts w:ascii="Arial" w:hAnsi="Arial" w:cs="Arial"/>
                <w:sz w:val="16"/>
                <w:szCs w:val="16"/>
              </w:rPr>
              <w:t>s</w:t>
            </w:r>
            <w:r w:rsidR="00177598">
              <w:rPr>
                <w:rFonts w:ascii="Arial" w:hAnsi="Arial" w:cs="Arial"/>
                <w:sz w:val="16"/>
                <w:szCs w:val="16"/>
              </w:rPr>
              <w:t xml:space="preserve"> </w:t>
            </w:r>
            <w:r w:rsidR="00B07A67">
              <w:rPr>
                <w:rFonts w:ascii="Arial" w:hAnsi="Arial" w:cs="Arial"/>
                <w:sz w:val="16"/>
                <w:szCs w:val="16"/>
              </w:rPr>
              <w:t>(ageostrophic components</w:t>
            </w:r>
            <w:r w:rsidR="00E27DDB">
              <w:rPr>
                <w:rFonts w:ascii="Arial" w:hAnsi="Arial" w:cs="Arial"/>
                <w:sz w:val="16"/>
                <w:szCs w:val="16"/>
              </w:rPr>
              <w:t>)</w:t>
            </w:r>
            <w:r w:rsidR="00177598">
              <w:rPr>
                <w:rFonts w:ascii="Arial" w:hAnsi="Arial" w:cs="Arial"/>
                <w:sz w:val="16"/>
                <w:szCs w:val="16"/>
              </w:rPr>
              <w:t xml:space="preserve"> were only studied.</w:t>
            </w:r>
          </w:p>
        </w:tc>
        <w:tc>
          <w:tcPr>
            <w:tcW w:w="2410" w:type="dxa"/>
            <w:tcBorders>
              <w:right w:val="double" w:sz="4" w:space="0" w:color="auto"/>
            </w:tcBorders>
          </w:tcPr>
          <w:p w14:paraId="6C1B5482" w14:textId="161BB311" w:rsidR="00B336DE" w:rsidRPr="002921B8" w:rsidRDefault="00C76D8D" w:rsidP="00923CE2">
            <w:pPr>
              <w:rPr>
                <w:rFonts w:ascii="Arial" w:hAnsi="Arial" w:cs="Arial"/>
                <w:sz w:val="16"/>
                <w:szCs w:val="16"/>
              </w:rPr>
            </w:pPr>
            <w:r>
              <w:rPr>
                <w:rFonts w:ascii="Arial" w:hAnsi="Arial" w:cs="Arial"/>
                <w:sz w:val="16"/>
                <w:szCs w:val="16"/>
              </w:rPr>
              <w:t>May 2006 (autumn</w:t>
            </w:r>
            <w:r w:rsidR="00B336DE" w:rsidRPr="002921B8">
              <w:rPr>
                <w:rFonts w:ascii="Arial" w:hAnsi="Arial" w:cs="Arial"/>
                <w:sz w:val="16"/>
                <w:szCs w:val="16"/>
              </w:rPr>
              <w:t>)</w:t>
            </w:r>
          </w:p>
        </w:tc>
        <w:tc>
          <w:tcPr>
            <w:tcW w:w="1417" w:type="dxa"/>
            <w:tcBorders>
              <w:left w:val="double" w:sz="4" w:space="0" w:color="auto"/>
            </w:tcBorders>
          </w:tcPr>
          <w:p w14:paraId="6F85FF80" w14:textId="6AA47E82" w:rsidR="00B336DE" w:rsidRPr="002921B8" w:rsidRDefault="00B336DE" w:rsidP="00220261">
            <w:pPr>
              <w:rPr>
                <w:rFonts w:ascii="Arial" w:hAnsi="Arial" w:cs="Arial"/>
                <w:sz w:val="16"/>
                <w:szCs w:val="16"/>
              </w:rPr>
            </w:pPr>
            <w:r w:rsidRPr="00BF2A53">
              <w:rPr>
                <w:rFonts w:ascii="Arial" w:hAnsi="Arial" w:cs="Arial"/>
                <w:sz w:val="16"/>
                <w:szCs w:val="16"/>
              </w:rPr>
              <w:t>0.11 (+/- 0.21)</w:t>
            </w:r>
          </w:p>
        </w:tc>
        <w:tc>
          <w:tcPr>
            <w:tcW w:w="2552" w:type="dxa"/>
          </w:tcPr>
          <w:p w14:paraId="712EA61F" w14:textId="77777777" w:rsidR="00B336DE" w:rsidRPr="00256C19" w:rsidRDefault="00B336DE" w:rsidP="007D5586">
            <w:pPr>
              <w:rPr>
                <w:rFonts w:ascii="Arial" w:hAnsi="Arial" w:cs="Arial"/>
                <w:sz w:val="16"/>
                <w:szCs w:val="16"/>
              </w:rPr>
            </w:pPr>
            <w:r w:rsidRPr="00256C19">
              <w:rPr>
                <w:rFonts w:ascii="Arial" w:hAnsi="Arial" w:cs="Arial"/>
                <w:sz w:val="16"/>
                <w:szCs w:val="16"/>
              </w:rPr>
              <w:t>Geostrophic (0.8 +/- 0.18)</w:t>
            </w:r>
          </w:p>
          <w:p w14:paraId="25A7DC8A" w14:textId="77777777" w:rsidR="00B336DE" w:rsidRPr="00256C19" w:rsidRDefault="00B336DE" w:rsidP="007D5586">
            <w:pPr>
              <w:rPr>
                <w:rFonts w:ascii="Arial" w:hAnsi="Arial" w:cs="Arial"/>
                <w:sz w:val="16"/>
                <w:szCs w:val="16"/>
              </w:rPr>
            </w:pPr>
            <w:r w:rsidRPr="00256C19">
              <w:rPr>
                <w:rFonts w:ascii="Arial" w:hAnsi="Arial" w:cs="Arial"/>
                <w:sz w:val="16"/>
                <w:szCs w:val="16"/>
              </w:rPr>
              <w:t>Ekman (0.09 +/- 0.08)</w:t>
            </w:r>
          </w:p>
          <w:p w14:paraId="02A7D082" w14:textId="18EC2BA7" w:rsidR="00B336DE" w:rsidRPr="002921B8" w:rsidRDefault="00B336DE" w:rsidP="00256C19">
            <w:pPr>
              <w:rPr>
                <w:rFonts w:ascii="Arial" w:hAnsi="Arial" w:cs="Arial"/>
                <w:sz w:val="16"/>
                <w:szCs w:val="16"/>
              </w:rPr>
            </w:pPr>
            <w:r w:rsidRPr="00256C19">
              <w:rPr>
                <w:rFonts w:ascii="Arial" w:hAnsi="Arial" w:cs="Arial"/>
                <w:sz w:val="16"/>
                <w:szCs w:val="16"/>
              </w:rPr>
              <w:t>Stokes (0.11 +/- 0.11)</w:t>
            </w:r>
          </w:p>
        </w:tc>
      </w:tr>
      <w:tr w:rsidR="00B336DE" w14:paraId="76E8B808" w14:textId="77777777" w:rsidTr="006E581C">
        <w:trPr>
          <w:trHeight w:val="67"/>
        </w:trPr>
        <w:tc>
          <w:tcPr>
            <w:tcW w:w="1668" w:type="dxa"/>
          </w:tcPr>
          <w:p w14:paraId="12EC47E1" w14:textId="46F3962F" w:rsidR="00B336DE" w:rsidRPr="00242B28" w:rsidRDefault="00453E86" w:rsidP="00D20FF1">
            <w:pPr>
              <w:rPr>
                <w:rFonts w:ascii="Arial" w:hAnsi="Arial" w:cs="Arial"/>
                <w:sz w:val="16"/>
                <w:szCs w:val="16"/>
                <w:rPrChange w:id="78" w:author="Tom Holding" w:date="2019-03-07T08:56:00Z">
                  <w:rPr>
                    <w:rFonts w:ascii="Arial" w:hAnsi="Arial" w:cs="Arial"/>
                    <w:sz w:val="16"/>
                    <w:szCs w:val="16"/>
                  </w:rPr>
                </w:rPrChange>
              </w:rPr>
            </w:pPr>
            <w:r w:rsidRPr="00242B28">
              <w:rPr>
                <w:rFonts w:ascii="Arial" w:hAnsi="Arial" w:cs="Arial"/>
                <w:sz w:val="16"/>
                <w:szCs w:val="16"/>
              </w:rPr>
              <w:t xml:space="preserve">East China Sea, Wei, </w:t>
            </w:r>
            <w:r w:rsidR="008F6E8C" w:rsidRPr="00242B28">
              <w:rPr>
                <w:rFonts w:ascii="Arial" w:hAnsi="Arial" w:cs="Arial"/>
                <w:sz w:val="16"/>
                <w:szCs w:val="16"/>
                <w:rPrChange w:id="79" w:author="Tom Holding" w:date="2019-03-07T08:56:00Z">
                  <w:rPr>
                    <w:rFonts w:ascii="Arial" w:hAnsi="Arial" w:cs="Arial"/>
                    <w:sz w:val="16"/>
                    <w:szCs w:val="16"/>
                  </w:rPr>
                </w:rPrChange>
              </w:rPr>
              <w:t>(</w:t>
            </w:r>
            <w:r w:rsidRPr="00242B28">
              <w:rPr>
                <w:rFonts w:ascii="Arial" w:hAnsi="Arial" w:cs="Arial"/>
                <w:sz w:val="16"/>
                <w:szCs w:val="16"/>
                <w:rPrChange w:id="80" w:author="Tom Holding" w:date="2019-03-07T08:56:00Z">
                  <w:rPr>
                    <w:rFonts w:ascii="Arial" w:hAnsi="Arial" w:cs="Arial"/>
                    <w:sz w:val="16"/>
                    <w:szCs w:val="16"/>
                  </w:rPr>
                </w:rPrChange>
              </w:rPr>
              <w:t>2013</w:t>
            </w:r>
            <w:r w:rsidR="008F6E8C" w:rsidRPr="00242B28">
              <w:rPr>
                <w:rFonts w:ascii="Arial" w:hAnsi="Arial" w:cs="Arial"/>
                <w:sz w:val="16"/>
                <w:szCs w:val="16"/>
                <w:rPrChange w:id="81" w:author="Tom Holding" w:date="2019-03-07T08:56:00Z">
                  <w:rPr>
                    <w:rFonts w:ascii="Arial" w:hAnsi="Arial" w:cs="Arial"/>
                    <w:sz w:val="16"/>
                    <w:szCs w:val="16"/>
                  </w:rPr>
                </w:rPrChange>
              </w:rPr>
              <w:t>)</w:t>
            </w:r>
            <w:r w:rsidRPr="00242B28">
              <w:rPr>
                <w:rFonts w:ascii="Arial" w:hAnsi="Arial" w:cs="Arial"/>
                <w:sz w:val="16"/>
                <w:szCs w:val="16"/>
                <w:rPrChange w:id="82" w:author="Tom Holding" w:date="2019-03-07T08:56:00Z">
                  <w:rPr>
                    <w:rFonts w:ascii="Arial" w:hAnsi="Arial" w:cs="Arial"/>
                    <w:sz w:val="16"/>
                    <w:szCs w:val="16"/>
                  </w:rPr>
                </w:rPrChange>
              </w:rPr>
              <w:t>, (</w:t>
            </w:r>
            <w:ins w:id="83" w:author="Tom Holding" w:date="2019-03-07T08:46:00Z">
              <w:r w:rsidR="00D20FF1" w:rsidRPr="00242B28">
                <w:rPr>
                  <w:rFonts w:ascii="Arial" w:hAnsi="Arial" w:cs="Arial"/>
                  <w:sz w:val="16"/>
                  <w:szCs w:val="16"/>
                  <w:rPrChange w:id="84" w:author="Tom Holding" w:date="2019-03-07T08:56:00Z">
                    <w:rPr>
                      <w:rFonts w:ascii="Arial" w:hAnsi="Arial" w:cs="Arial"/>
                      <w:sz w:val="16"/>
                      <w:szCs w:val="16"/>
                    </w:rPr>
                  </w:rPrChange>
                </w:rPr>
                <w:t>profiles from moored stations to 1200 m</w:t>
              </w:r>
            </w:ins>
            <w:del w:id="85" w:author="Tom Holding" w:date="2019-03-07T08:46:00Z">
              <w:r w:rsidRPr="00242B28" w:rsidDel="00D20FF1">
                <w:rPr>
                  <w:rFonts w:ascii="Arial" w:hAnsi="Arial" w:cs="Arial"/>
                  <w:sz w:val="16"/>
                  <w:szCs w:val="16"/>
                  <w:rPrChange w:id="86" w:author="Tom Holding" w:date="2019-03-07T08:56:00Z">
                    <w:rPr>
                      <w:rFonts w:ascii="Arial" w:hAnsi="Arial" w:cs="Arial"/>
                      <w:sz w:val="16"/>
                      <w:szCs w:val="16"/>
                      <w:highlight w:val="yellow"/>
                    </w:rPr>
                  </w:rPrChange>
                </w:rPr>
                <w:delText>?</w:delText>
              </w:r>
            </w:del>
            <w:r w:rsidRPr="00242B28">
              <w:rPr>
                <w:rFonts w:ascii="Arial" w:hAnsi="Arial" w:cs="Arial"/>
                <w:sz w:val="16"/>
                <w:szCs w:val="16"/>
              </w:rPr>
              <w:t>)</w:t>
            </w:r>
          </w:p>
        </w:tc>
        <w:tc>
          <w:tcPr>
            <w:tcW w:w="1559" w:type="dxa"/>
          </w:tcPr>
          <w:p w14:paraId="0D8E449B" w14:textId="51904191" w:rsidR="00B336DE" w:rsidRPr="0069671B" w:rsidRDefault="00B336DE" w:rsidP="00E84D28">
            <w:pPr>
              <w:rPr>
                <w:rFonts w:ascii="Arial" w:hAnsi="Arial" w:cs="Arial"/>
                <w:sz w:val="16"/>
                <w:szCs w:val="16"/>
                <w:highlight w:val="yellow"/>
              </w:rPr>
            </w:pPr>
            <w:r w:rsidRPr="0002632C">
              <w:rPr>
                <w:rFonts w:ascii="Arial" w:hAnsi="Arial" w:cs="Arial"/>
                <w:sz w:val="16"/>
                <w:szCs w:val="16"/>
              </w:rPr>
              <w:t>Geostrophic</w:t>
            </w:r>
            <w:r w:rsidR="006F6D45" w:rsidRPr="0002632C">
              <w:rPr>
                <w:rFonts w:ascii="Arial" w:hAnsi="Arial" w:cs="Arial"/>
                <w:sz w:val="16"/>
                <w:szCs w:val="16"/>
              </w:rPr>
              <w:t>,</w:t>
            </w:r>
            <w:r w:rsidRPr="0002632C">
              <w:rPr>
                <w:rFonts w:ascii="Arial" w:hAnsi="Arial" w:cs="Arial"/>
                <w:sz w:val="16"/>
                <w:szCs w:val="16"/>
              </w:rPr>
              <w:t xml:space="preserve"> Ekman</w:t>
            </w:r>
          </w:p>
        </w:tc>
        <w:tc>
          <w:tcPr>
            <w:tcW w:w="2410" w:type="dxa"/>
            <w:tcBorders>
              <w:right w:val="double" w:sz="4" w:space="0" w:color="auto"/>
            </w:tcBorders>
          </w:tcPr>
          <w:p w14:paraId="25EA94D3" w14:textId="7E8A7436" w:rsidR="00B336DE" w:rsidRPr="002921B8" w:rsidRDefault="00B336DE" w:rsidP="00E84D28">
            <w:pPr>
              <w:rPr>
                <w:rFonts w:ascii="Arial" w:hAnsi="Arial" w:cs="Arial"/>
                <w:sz w:val="16"/>
                <w:szCs w:val="16"/>
              </w:rPr>
            </w:pPr>
            <w:r w:rsidRPr="002921B8">
              <w:rPr>
                <w:rFonts w:ascii="Arial" w:hAnsi="Arial" w:cs="Arial"/>
                <w:sz w:val="16"/>
                <w:szCs w:val="16"/>
              </w:rPr>
              <w:t xml:space="preserve">April 1987 to January </w:t>
            </w:r>
            <w:r w:rsidRPr="002921B8" w:rsidDel="00087B7B">
              <w:rPr>
                <w:rFonts w:ascii="Arial" w:hAnsi="Arial" w:cs="Arial"/>
                <w:sz w:val="16"/>
                <w:szCs w:val="16"/>
              </w:rPr>
              <w:t>-</w:t>
            </w:r>
            <w:r w:rsidRPr="002921B8">
              <w:rPr>
                <w:rFonts w:ascii="Arial" w:hAnsi="Arial" w:cs="Arial"/>
                <w:sz w:val="16"/>
                <w:szCs w:val="16"/>
              </w:rPr>
              <w:t>2010 (calculated for January 1993 to January 2010)</w:t>
            </w:r>
          </w:p>
        </w:tc>
        <w:tc>
          <w:tcPr>
            <w:tcW w:w="1417" w:type="dxa"/>
            <w:tcBorders>
              <w:left w:val="double" w:sz="4" w:space="0" w:color="auto"/>
            </w:tcBorders>
          </w:tcPr>
          <w:p w14:paraId="335C2411" w14:textId="04CD80C6" w:rsidR="00B336DE" w:rsidRPr="002921B8" w:rsidRDefault="00B336DE" w:rsidP="00220261">
            <w:pPr>
              <w:rPr>
                <w:rFonts w:ascii="Arial" w:hAnsi="Arial" w:cs="Arial"/>
                <w:sz w:val="16"/>
                <w:szCs w:val="16"/>
              </w:rPr>
            </w:pPr>
            <w:r w:rsidRPr="00BF2A53">
              <w:rPr>
                <w:rFonts w:ascii="Arial" w:hAnsi="Arial" w:cs="Arial"/>
                <w:sz w:val="16"/>
                <w:szCs w:val="16"/>
              </w:rPr>
              <w:t>-0.14 (+/- 0.26)</w:t>
            </w:r>
          </w:p>
        </w:tc>
        <w:tc>
          <w:tcPr>
            <w:tcW w:w="2552" w:type="dxa"/>
          </w:tcPr>
          <w:p w14:paraId="49761282" w14:textId="77777777" w:rsidR="00B336DE" w:rsidRPr="00256C19" w:rsidRDefault="00B336DE" w:rsidP="007D5586">
            <w:pPr>
              <w:rPr>
                <w:rFonts w:ascii="Arial" w:hAnsi="Arial" w:cs="Arial"/>
                <w:sz w:val="16"/>
                <w:szCs w:val="16"/>
              </w:rPr>
            </w:pPr>
            <w:r w:rsidRPr="00256C19">
              <w:rPr>
                <w:rFonts w:ascii="Arial" w:hAnsi="Arial" w:cs="Arial"/>
                <w:sz w:val="16"/>
                <w:szCs w:val="16"/>
              </w:rPr>
              <w:t>Geostrophic (0.78 +/- 0.22)</w:t>
            </w:r>
          </w:p>
          <w:p w14:paraId="51B0ECDA" w14:textId="77777777" w:rsidR="00B336DE" w:rsidRPr="00256C19" w:rsidRDefault="00B336DE" w:rsidP="007D5586">
            <w:pPr>
              <w:rPr>
                <w:rFonts w:ascii="Arial" w:hAnsi="Arial" w:cs="Arial"/>
                <w:sz w:val="16"/>
                <w:szCs w:val="16"/>
              </w:rPr>
            </w:pPr>
            <w:r w:rsidRPr="00256C19">
              <w:rPr>
                <w:rFonts w:ascii="Arial" w:hAnsi="Arial" w:cs="Arial"/>
                <w:sz w:val="16"/>
                <w:szCs w:val="16"/>
              </w:rPr>
              <w:t>Ekman (0.22 +/- 0.22)</w:t>
            </w:r>
          </w:p>
          <w:p w14:paraId="70E0699A" w14:textId="0B7B490E" w:rsidR="00B336DE" w:rsidRPr="002921B8" w:rsidRDefault="00B336DE" w:rsidP="00256C19">
            <w:pPr>
              <w:rPr>
                <w:rFonts w:ascii="Arial" w:hAnsi="Arial" w:cs="Arial"/>
                <w:sz w:val="16"/>
                <w:szCs w:val="16"/>
              </w:rPr>
            </w:pPr>
            <w:r w:rsidRPr="00256C19">
              <w:rPr>
                <w:rFonts w:ascii="Arial" w:hAnsi="Arial" w:cs="Arial"/>
                <w:sz w:val="16"/>
                <w:szCs w:val="16"/>
              </w:rPr>
              <w:t>Stokes (</w:t>
            </w:r>
            <w:r>
              <w:rPr>
                <w:rFonts w:ascii="Arial" w:hAnsi="Arial" w:cs="Arial"/>
                <w:sz w:val="16"/>
                <w:szCs w:val="16"/>
              </w:rPr>
              <w:t>&lt;</w:t>
            </w:r>
            <w:r w:rsidRPr="00256C19">
              <w:rPr>
                <w:rFonts w:ascii="Arial" w:hAnsi="Arial" w:cs="Arial"/>
                <w:sz w:val="16"/>
                <w:szCs w:val="16"/>
              </w:rPr>
              <w:t>0.0</w:t>
            </w:r>
            <w:r>
              <w:rPr>
                <w:rFonts w:ascii="Arial" w:hAnsi="Arial" w:cs="Arial"/>
                <w:sz w:val="16"/>
                <w:szCs w:val="16"/>
              </w:rPr>
              <w:t>1</w:t>
            </w:r>
            <w:r w:rsidRPr="00256C19">
              <w:rPr>
                <w:rFonts w:ascii="Arial" w:hAnsi="Arial" w:cs="Arial"/>
                <w:sz w:val="16"/>
                <w:szCs w:val="16"/>
              </w:rPr>
              <w:t xml:space="preserve"> +/- 0.03)</w:t>
            </w:r>
          </w:p>
        </w:tc>
      </w:tr>
    </w:tbl>
    <w:p w14:paraId="0E100576" w14:textId="77777777" w:rsidR="006A0F63" w:rsidRDefault="006A0F63" w:rsidP="005F2CC9">
      <w:pPr>
        <w:spacing w:line="480" w:lineRule="auto"/>
        <w:rPr>
          <w:rFonts w:ascii="Arial" w:hAnsi="Arial" w:cs="Arial"/>
          <w:b/>
          <w:sz w:val="20"/>
          <w:szCs w:val="20"/>
        </w:rPr>
      </w:pPr>
    </w:p>
    <w:p w14:paraId="1EA66204" w14:textId="20730291" w:rsidR="00203FE2" w:rsidRPr="00CE6C65" w:rsidRDefault="00203FE2" w:rsidP="005F2CC9">
      <w:pPr>
        <w:spacing w:line="480" w:lineRule="auto"/>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
        <w:gridCol w:w="9372"/>
      </w:tblGrid>
      <w:tr w:rsidR="008E2C3D" w14:paraId="1FF42AEA" w14:textId="77777777" w:rsidTr="00C81272">
        <w:trPr>
          <w:trHeight w:val="675"/>
        </w:trPr>
        <w:tc>
          <w:tcPr>
            <w:tcW w:w="9848" w:type="dxa"/>
            <w:gridSpan w:val="2"/>
          </w:tcPr>
          <w:p w14:paraId="137C3B1B" w14:textId="38526B05" w:rsidR="008E2C3D" w:rsidRDefault="00A2472A" w:rsidP="000D4E70">
            <w:pPr>
              <w:spacing w:line="480" w:lineRule="auto"/>
              <w:jc w:val="center"/>
              <w:rPr>
                <w:rFonts w:ascii="Helvetica" w:hAnsi="Helvetica" w:cs="Helvetica"/>
                <w:noProof/>
                <w:lang w:val="en-US"/>
              </w:rPr>
            </w:pPr>
            <w:r>
              <w:rPr>
                <w:rFonts w:ascii="Helvetica" w:hAnsi="Helvetica" w:cs="Helvetica"/>
                <w:noProof/>
                <w:lang w:val="en-US"/>
              </w:rPr>
              <w:drawing>
                <wp:inline distT="0" distB="0" distL="0" distR="0" wp14:anchorId="4CE065B3" wp14:editId="44DF9395">
                  <wp:extent cx="6116320" cy="7235825"/>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ve_geostrophic_strength.pdf"/>
                          <pic:cNvPicPr/>
                        </pic:nvPicPr>
                        <pic:blipFill>
                          <a:blip r:embed="rId7">
                            <a:extLst>
                              <a:ext uri="{28A0092B-C50C-407E-A947-70E740481C1C}">
                                <a14:useLocalDpi xmlns:a14="http://schemas.microsoft.com/office/drawing/2010/main" val="0"/>
                              </a:ext>
                            </a:extLst>
                          </a:blip>
                          <a:stretch>
                            <a:fillRect/>
                          </a:stretch>
                        </pic:blipFill>
                        <pic:spPr>
                          <a:xfrm>
                            <a:off x="0" y="0"/>
                            <a:ext cx="6116320" cy="7235825"/>
                          </a:xfrm>
                          <a:prstGeom prst="rect">
                            <a:avLst/>
                          </a:prstGeom>
                        </pic:spPr>
                      </pic:pic>
                    </a:graphicData>
                  </a:graphic>
                </wp:inline>
              </w:drawing>
            </w:r>
          </w:p>
        </w:tc>
      </w:tr>
      <w:tr w:rsidR="0098179C" w14:paraId="7DC2A4C1" w14:textId="77777777" w:rsidTr="00C81272">
        <w:tc>
          <w:tcPr>
            <w:tcW w:w="9848" w:type="dxa"/>
            <w:gridSpan w:val="2"/>
          </w:tcPr>
          <w:p w14:paraId="75DB6BC7" w14:textId="46E5EE53" w:rsidR="0098179C" w:rsidRPr="0098179C" w:rsidRDefault="0098179C" w:rsidP="00F512AE">
            <w:pPr>
              <w:spacing w:line="480" w:lineRule="auto"/>
              <w:rPr>
                <w:rFonts w:ascii="Arial" w:hAnsi="Arial" w:cs="Arial"/>
                <w:sz w:val="20"/>
                <w:szCs w:val="20"/>
              </w:rPr>
            </w:pPr>
            <w:r w:rsidRPr="00C2105F">
              <w:rPr>
                <w:rFonts w:ascii="Arial" w:hAnsi="Arial" w:cs="Arial"/>
                <w:b/>
                <w:sz w:val="20"/>
                <w:szCs w:val="20"/>
              </w:rPr>
              <w:t xml:space="preserve">Figure </w:t>
            </w:r>
            <w:r w:rsidR="003959A0">
              <w:rPr>
                <w:rFonts w:ascii="Arial" w:hAnsi="Arial" w:cs="Arial"/>
                <w:b/>
                <w:sz w:val="20"/>
                <w:szCs w:val="20"/>
              </w:rPr>
              <w:t xml:space="preserve">2 </w:t>
            </w:r>
            <w:r w:rsidR="00492294">
              <w:rPr>
                <w:rFonts w:ascii="Arial" w:hAnsi="Arial" w:cs="Arial"/>
                <w:sz w:val="20"/>
                <w:szCs w:val="20"/>
              </w:rPr>
              <w:t>R</w:t>
            </w:r>
            <w:r w:rsidR="000D3FC8" w:rsidRPr="00440F68">
              <w:rPr>
                <w:rFonts w:ascii="Arial" w:hAnsi="Arial" w:cs="Arial"/>
                <w:sz w:val="20"/>
                <w:szCs w:val="20"/>
              </w:rPr>
              <w:t>elative strength</w:t>
            </w:r>
            <w:r w:rsidR="00486D88">
              <w:rPr>
                <w:rFonts w:ascii="Arial" w:hAnsi="Arial" w:cs="Arial"/>
                <w:sz w:val="20"/>
                <w:szCs w:val="20"/>
              </w:rPr>
              <w:t xml:space="preserve"> indicator results for</w:t>
            </w:r>
            <w:r w:rsidR="000D3FC8" w:rsidRPr="00440F68">
              <w:rPr>
                <w:rFonts w:ascii="Arial" w:hAnsi="Arial" w:cs="Arial"/>
                <w:sz w:val="20"/>
                <w:szCs w:val="20"/>
              </w:rPr>
              <w:t xml:space="preserve"> </w:t>
            </w:r>
            <w:r w:rsidR="009C4D18">
              <w:rPr>
                <w:rFonts w:ascii="Arial" w:hAnsi="Arial" w:cs="Arial"/>
                <w:sz w:val="20"/>
                <w:szCs w:val="20"/>
              </w:rPr>
              <w:t xml:space="preserve">the </w:t>
            </w:r>
            <w:r w:rsidRPr="00440F68">
              <w:rPr>
                <w:rFonts w:ascii="Arial" w:hAnsi="Arial" w:cs="Arial"/>
                <w:sz w:val="20"/>
                <w:szCs w:val="20"/>
              </w:rPr>
              <w:t>geostrophic versus Ekman</w:t>
            </w:r>
            <w:r w:rsidR="000D3FC8" w:rsidRPr="00440F68">
              <w:rPr>
                <w:rFonts w:ascii="Arial" w:hAnsi="Arial" w:cs="Arial"/>
                <w:sz w:val="20"/>
                <w:szCs w:val="20"/>
              </w:rPr>
              <w:t xml:space="preserve"> transport across all co</w:t>
            </w:r>
            <w:r w:rsidR="00832020">
              <w:rPr>
                <w:rFonts w:ascii="Arial" w:hAnsi="Arial" w:cs="Arial"/>
                <w:sz w:val="20"/>
                <w:szCs w:val="20"/>
              </w:rPr>
              <w:t>ntinental shelf sea boundaries</w:t>
            </w:r>
            <w:r w:rsidR="006662AE">
              <w:rPr>
                <w:rFonts w:ascii="Arial" w:hAnsi="Arial" w:cs="Arial"/>
                <w:sz w:val="20"/>
                <w:szCs w:val="20"/>
              </w:rPr>
              <w:t xml:space="preserve"> for </w:t>
            </w:r>
            <w:r w:rsidR="00454C98">
              <w:rPr>
                <w:rFonts w:ascii="Arial" w:hAnsi="Arial" w:cs="Arial"/>
                <w:sz w:val="20"/>
                <w:szCs w:val="20"/>
              </w:rPr>
              <w:t>1993</w:t>
            </w:r>
            <w:r w:rsidR="00D14F86">
              <w:rPr>
                <w:rFonts w:ascii="Arial" w:hAnsi="Arial" w:cs="Arial"/>
                <w:sz w:val="20"/>
                <w:szCs w:val="20"/>
              </w:rPr>
              <w:t xml:space="preserve"> to </w:t>
            </w:r>
            <w:r w:rsidR="008F3203">
              <w:rPr>
                <w:rFonts w:ascii="Arial" w:hAnsi="Arial" w:cs="Arial"/>
                <w:sz w:val="20"/>
                <w:szCs w:val="20"/>
              </w:rPr>
              <w:t>2016</w:t>
            </w:r>
            <w:r w:rsidR="00832020">
              <w:rPr>
                <w:rFonts w:ascii="Arial" w:hAnsi="Arial" w:cs="Arial"/>
                <w:sz w:val="20"/>
                <w:szCs w:val="20"/>
              </w:rPr>
              <w:t>, w</w:t>
            </w:r>
            <w:r w:rsidR="000D3FC8" w:rsidRPr="00440F68">
              <w:rPr>
                <w:rFonts w:ascii="Arial" w:hAnsi="Arial" w:cs="Arial"/>
                <w:sz w:val="20"/>
                <w:szCs w:val="20"/>
              </w:rPr>
              <w:t xml:space="preserve">ith </w:t>
            </w:r>
            <w:r w:rsidR="00DA6C4B">
              <w:rPr>
                <w:rFonts w:ascii="Arial" w:hAnsi="Arial" w:cs="Arial"/>
                <w:sz w:val="20"/>
                <w:szCs w:val="20"/>
              </w:rPr>
              <w:t>shelf-</w:t>
            </w:r>
            <w:r w:rsidR="00BF0178">
              <w:rPr>
                <w:rFonts w:ascii="Arial" w:hAnsi="Arial" w:cs="Arial"/>
                <w:sz w:val="20"/>
                <w:szCs w:val="20"/>
              </w:rPr>
              <w:t xml:space="preserve">seas of </w:t>
            </w:r>
            <w:r w:rsidR="00A507CC">
              <w:rPr>
                <w:rFonts w:ascii="Arial" w:hAnsi="Arial" w:cs="Arial"/>
                <w:sz w:val="20"/>
                <w:szCs w:val="20"/>
              </w:rPr>
              <w:t>interest labelled</w:t>
            </w:r>
            <w:r w:rsidR="0090180F">
              <w:rPr>
                <w:rFonts w:ascii="Arial" w:hAnsi="Arial" w:cs="Arial"/>
                <w:sz w:val="20"/>
                <w:szCs w:val="20"/>
              </w:rPr>
              <w:t xml:space="preserve"> during a) northern hemisphere winter (January, February and March) and b) during northern hemisphere summer (July, August and September).</w:t>
            </w:r>
            <w:r w:rsidR="001B2D5A">
              <w:rPr>
                <w:rFonts w:ascii="Arial" w:hAnsi="Arial" w:cs="Arial"/>
                <w:sz w:val="20"/>
                <w:szCs w:val="20"/>
              </w:rPr>
              <w:t xml:space="preserve">  </w:t>
            </w:r>
            <w:r w:rsidR="00A507CC">
              <w:rPr>
                <w:rFonts w:ascii="Arial" w:hAnsi="Arial" w:cs="Arial"/>
                <w:sz w:val="20"/>
                <w:szCs w:val="20"/>
              </w:rPr>
              <w:t>A value of 0.0</w:t>
            </w:r>
            <w:r w:rsidR="00BF0178">
              <w:rPr>
                <w:rFonts w:ascii="Arial" w:hAnsi="Arial" w:cs="Arial"/>
                <w:sz w:val="20"/>
                <w:szCs w:val="20"/>
              </w:rPr>
              <w:t xml:space="preserve"> indicates t</w:t>
            </w:r>
            <w:r w:rsidR="00CC02F9">
              <w:rPr>
                <w:rFonts w:ascii="Arial" w:hAnsi="Arial" w:cs="Arial"/>
                <w:sz w:val="20"/>
                <w:szCs w:val="20"/>
              </w:rPr>
              <w:t>r</w:t>
            </w:r>
            <w:r w:rsidR="00BF0178">
              <w:rPr>
                <w:rFonts w:ascii="Arial" w:hAnsi="Arial" w:cs="Arial"/>
                <w:sz w:val="20"/>
                <w:szCs w:val="20"/>
              </w:rPr>
              <w:t xml:space="preserve">ansport dominated by Ekman processes, whereas a value of 1.0 indicates </w:t>
            </w:r>
            <w:r w:rsidR="001158B2">
              <w:rPr>
                <w:rFonts w:ascii="Arial" w:hAnsi="Arial" w:cs="Arial"/>
                <w:sz w:val="20"/>
                <w:szCs w:val="20"/>
              </w:rPr>
              <w:t xml:space="preserve">transport </w:t>
            </w:r>
            <w:r w:rsidR="00BF0178">
              <w:rPr>
                <w:rFonts w:ascii="Arial" w:hAnsi="Arial" w:cs="Arial"/>
                <w:sz w:val="20"/>
                <w:szCs w:val="20"/>
              </w:rPr>
              <w:t>domi</w:t>
            </w:r>
            <w:r w:rsidR="00050A73">
              <w:rPr>
                <w:rFonts w:ascii="Arial" w:hAnsi="Arial" w:cs="Arial"/>
                <w:sz w:val="20"/>
                <w:szCs w:val="20"/>
              </w:rPr>
              <w:t>nated by geostrophic components.</w:t>
            </w:r>
            <w:r w:rsidR="00BF0178">
              <w:rPr>
                <w:rFonts w:ascii="Arial" w:hAnsi="Arial" w:cs="Arial"/>
                <w:sz w:val="20"/>
                <w:szCs w:val="20"/>
              </w:rPr>
              <w:t xml:space="preserve"> </w:t>
            </w:r>
            <w:r w:rsidR="00F23696">
              <w:rPr>
                <w:rFonts w:ascii="Arial" w:hAnsi="Arial" w:cs="Arial"/>
                <w:sz w:val="20"/>
                <w:szCs w:val="20"/>
              </w:rPr>
              <w:t>The b</w:t>
            </w:r>
            <w:r w:rsidR="00313277">
              <w:rPr>
                <w:rFonts w:ascii="Arial" w:hAnsi="Arial" w:cs="Arial"/>
                <w:sz w:val="20"/>
                <w:szCs w:val="20"/>
              </w:rPr>
              <w:t>oxes are the shelf-</w:t>
            </w:r>
            <w:r w:rsidR="008222A6">
              <w:rPr>
                <w:rFonts w:ascii="Arial" w:hAnsi="Arial" w:cs="Arial"/>
                <w:sz w:val="20"/>
                <w:szCs w:val="20"/>
              </w:rPr>
              <w:t xml:space="preserve">seas studied by </w:t>
            </w:r>
            <w:proofErr w:type="spellStart"/>
            <w:r w:rsidR="00EA11B6">
              <w:rPr>
                <w:rFonts w:ascii="Arial" w:hAnsi="Arial" w:cs="Arial"/>
                <w:sz w:val="20"/>
                <w:szCs w:val="20"/>
              </w:rPr>
              <w:t>Laruelle</w:t>
            </w:r>
            <w:proofErr w:type="spellEnd"/>
            <w:r w:rsidR="00EA11B6">
              <w:rPr>
                <w:rFonts w:ascii="Arial" w:hAnsi="Arial" w:cs="Arial"/>
                <w:sz w:val="20"/>
                <w:szCs w:val="20"/>
              </w:rPr>
              <w:t xml:space="preserve"> et al., (2018).</w:t>
            </w:r>
          </w:p>
        </w:tc>
      </w:tr>
      <w:tr w:rsidR="0058052C" w14:paraId="7E4EEC12" w14:textId="77777777" w:rsidTr="0058052C">
        <w:tc>
          <w:tcPr>
            <w:tcW w:w="472" w:type="dxa"/>
          </w:tcPr>
          <w:p w14:paraId="2E487771" w14:textId="77777777" w:rsidR="0058052C" w:rsidRPr="00E72D15" w:rsidRDefault="0058052C" w:rsidP="004000C4">
            <w:pPr>
              <w:spacing w:line="480" w:lineRule="auto"/>
              <w:rPr>
                <w:rFonts w:ascii="Arial" w:hAnsi="Arial" w:cs="Arial"/>
                <w:b/>
                <w:sz w:val="20"/>
                <w:szCs w:val="20"/>
                <w:highlight w:val="yellow"/>
              </w:rPr>
            </w:pPr>
            <w:r>
              <w:rPr>
                <w:rFonts w:ascii="Arial" w:hAnsi="Arial" w:cs="Arial"/>
                <w:b/>
                <w:sz w:val="20"/>
                <w:szCs w:val="20"/>
              </w:rPr>
              <w:t>(</w:t>
            </w:r>
            <w:r w:rsidRPr="00E72D15">
              <w:rPr>
                <w:rFonts w:ascii="Arial" w:hAnsi="Arial" w:cs="Arial"/>
                <w:b/>
                <w:sz w:val="20"/>
                <w:szCs w:val="20"/>
              </w:rPr>
              <w:t>a</w:t>
            </w:r>
            <w:r>
              <w:rPr>
                <w:rFonts w:ascii="Arial" w:hAnsi="Arial" w:cs="Arial"/>
                <w:b/>
                <w:sz w:val="20"/>
                <w:szCs w:val="20"/>
              </w:rPr>
              <w:t>)</w:t>
            </w:r>
          </w:p>
        </w:tc>
        <w:tc>
          <w:tcPr>
            <w:tcW w:w="9376" w:type="dxa"/>
          </w:tcPr>
          <w:p w14:paraId="2D1AF5A8" w14:textId="5E6250AC" w:rsidR="0058052C" w:rsidRPr="00392F52" w:rsidRDefault="006976C9" w:rsidP="004000C4">
            <w:pPr>
              <w:spacing w:line="480" w:lineRule="auto"/>
              <w:rPr>
                <w:rFonts w:ascii="Arial" w:hAnsi="Arial" w:cs="Arial"/>
                <w:b/>
                <w:sz w:val="20"/>
                <w:szCs w:val="20"/>
                <w:highlight w:val="yellow"/>
              </w:rPr>
            </w:pPr>
            <w:r>
              <w:rPr>
                <w:rFonts w:ascii="Arial" w:hAnsi="Arial" w:cs="Arial"/>
                <w:b/>
                <w:noProof/>
                <w:sz w:val="20"/>
                <w:szCs w:val="20"/>
                <w:lang w:val="en-US"/>
              </w:rPr>
              <w:drawing>
                <wp:inline distT="0" distB="0" distL="0" distR="0" wp14:anchorId="7CBDCB4B" wp14:editId="7A2C905F">
                  <wp:extent cx="5705856" cy="2377440"/>
                  <wp:effectExtent l="0" t="0" r="952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_along_shelf_europeanShelf.pdf"/>
                          <pic:cNvPicPr/>
                        </pic:nvPicPr>
                        <pic:blipFill>
                          <a:blip r:embed="rId8">
                            <a:extLst>
                              <a:ext uri="{28A0092B-C50C-407E-A947-70E740481C1C}">
                                <a14:useLocalDpi xmlns:a14="http://schemas.microsoft.com/office/drawing/2010/main" val="0"/>
                              </a:ext>
                            </a:extLst>
                          </a:blip>
                          <a:stretch>
                            <a:fillRect/>
                          </a:stretch>
                        </pic:blipFill>
                        <pic:spPr>
                          <a:xfrm>
                            <a:off x="0" y="0"/>
                            <a:ext cx="5705856" cy="2377440"/>
                          </a:xfrm>
                          <a:prstGeom prst="rect">
                            <a:avLst/>
                          </a:prstGeom>
                        </pic:spPr>
                      </pic:pic>
                    </a:graphicData>
                  </a:graphic>
                </wp:inline>
              </w:drawing>
            </w:r>
          </w:p>
        </w:tc>
      </w:tr>
      <w:tr w:rsidR="0058052C" w14:paraId="35163F9A" w14:textId="77777777" w:rsidTr="0058052C">
        <w:trPr>
          <w:trHeight w:val="3945"/>
        </w:trPr>
        <w:tc>
          <w:tcPr>
            <w:tcW w:w="472" w:type="dxa"/>
          </w:tcPr>
          <w:p w14:paraId="34C357AA" w14:textId="77777777" w:rsidR="0058052C" w:rsidRPr="00E72D15" w:rsidRDefault="0058052C" w:rsidP="00FA3A5B">
            <w:pPr>
              <w:spacing w:line="480" w:lineRule="auto"/>
              <w:jc w:val="center"/>
              <w:rPr>
                <w:rFonts w:ascii="Arial" w:hAnsi="Arial" w:cs="Arial"/>
                <w:b/>
                <w:noProof/>
                <w:sz w:val="20"/>
                <w:szCs w:val="20"/>
                <w:highlight w:val="yellow"/>
                <w:lang w:val="en-US"/>
              </w:rPr>
            </w:pPr>
            <w:r>
              <w:rPr>
                <w:rFonts w:ascii="Arial" w:hAnsi="Arial" w:cs="Arial"/>
                <w:b/>
                <w:noProof/>
                <w:sz w:val="20"/>
                <w:szCs w:val="20"/>
                <w:lang w:val="en-US"/>
              </w:rPr>
              <w:t>(</w:t>
            </w:r>
            <w:r w:rsidRPr="00E72D15">
              <w:rPr>
                <w:rFonts w:ascii="Arial" w:hAnsi="Arial" w:cs="Arial"/>
                <w:b/>
                <w:noProof/>
                <w:sz w:val="20"/>
                <w:szCs w:val="20"/>
                <w:lang w:val="en-US"/>
              </w:rPr>
              <w:t>b</w:t>
            </w:r>
            <w:r>
              <w:rPr>
                <w:rFonts w:ascii="Arial" w:hAnsi="Arial" w:cs="Arial"/>
                <w:b/>
                <w:noProof/>
                <w:sz w:val="20"/>
                <w:szCs w:val="20"/>
                <w:lang w:val="en-US"/>
              </w:rPr>
              <w:t>)</w:t>
            </w:r>
          </w:p>
        </w:tc>
        <w:tc>
          <w:tcPr>
            <w:tcW w:w="9376" w:type="dxa"/>
          </w:tcPr>
          <w:p w14:paraId="4506E89A" w14:textId="4AF84704" w:rsidR="0058052C" w:rsidRPr="00536DE8" w:rsidRDefault="004000C4" w:rsidP="004000C4">
            <w:pPr>
              <w:spacing w:line="480" w:lineRule="auto"/>
              <w:rPr>
                <w:rFonts w:ascii="Arial" w:hAnsi="Arial" w:cs="Arial"/>
                <w:noProof/>
                <w:sz w:val="20"/>
                <w:szCs w:val="20"/>
                <w:highlight w:val="yellow"/>
                <w:lang w:val="en-US"/>
              </w:rPr>
            </w:pPr>
            <w:r>
              <w:rPr>
                <w:rFonts w:ascii="Arial" w:hAnsi="Arial" w:cs="Arial"/>
                <w:noProof/>
                <w:sz w:val="20"/>
                <w:szCs w:val="20"/>
                <w:lang w:val="en-US"/>
              </w:rPr>
              <w:drawing>
                <wp:inline distT="0" distB="0" distL="0" distR="0" wp14:anchorId="31C93F0B" wp14:editId="414E0F87">
                  <wp:extent cx="5705856" cy="2377440"/>
                  <wp:effectExtent l="0" t="0" r="952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_along_shelf_Tasmania.pdf"/>
                          <pic:cNvPicPr/>
                        </pic:nvPicPr>
                        <pic:blipFill>
                          <a:blip r:embed="rId9">
                            <a:extLst>
                              <a:ext uri="{28A0092B-C50C-407E-A947-70E740481C1C}">
                                <a14:useLocalDpi xmlns:a14="http://schemas.microsoft.com/office/drawing/2010/main" val="0"/>
                              </a:ext>
                            </a:extLst>
                          </a:blip>
                          <a:stretch>
                            <a:fillRect/>
                          </a:stretch>
                        </pic:blipFill>
                        <pic:spPr>
                          <a:xfrm>
                            <a:off x="0" y="0"/>
                            <a:ext cx="5705856" cy="2377440"/>
                          </a:xfrm>
                          <a:prstGeom prst="rect">
                            <a:avLst/>
                          </a:prstGeom>
                        </pic:spPr>
                      </pic:pic>
                    </a:graphicData>
                  </a:graphic>
                </wp:inline>
              </w:drawing>
            </w:r>
          </w:p>
        </w:tc>
      </w:tr>
      <w:tr w:rsidR="0058052C" w14:paraId="2A595B17" w14:textId="77777777" w:rsidTr="0058052C">
        <w:tc>
          <w:tcPr>
            <w:tcW w:w="472" w:type="dxa"/>
          </w:tcPr>
          <w:p w14:paraId="3192C0C0" w14:textId="77777777" w:rsidR="0058052C" w:rsidRPr="00E72D15" w:rsidRDefault="0058052C" w:rsidP="004000C4">
            <w:pPr>
              <w:spacing w:line="480" w:lineRule="auto"/>
              <w:rPr>
                <w:rFonts w:ascii="Arial" w:hAnsi="Arial" w:cs="Arial"/>
                <w:b/>
                <w:noProof/>
                <w:sz w:val="20"/>
                <w:szCs w:val="20"/>
                <w:highlight w:val="yellow"/>
                <w:lang w:val="en-US"/>
              </w:rPr>
            </w:pPr>
            <w:r>
              <w:rPr>
                <w:rFonts w:ascii="Arial" w:hAnsi="Arial" w:cs="Arial"/>
                <w:b/>
                <w:noProof/>
                <w:sz w:val="20"/>
                <w:szCs w:val="20"/>
                <w:lang w:val="en-US"/>
              </w:rPr>
              <w:t>(</w:t>
            </w:r>
            <w:r w:rsidRPr="00E72D15">
              <w:rPr>
                <w:rFonts w:ascii="Arial" w:hAnsi="Arial" w:cs="Arial"/>
                <w:b/>
                <w:noProof/>
                <w:sz w:val="20"/>
                <w:szCs w:val="20"/>
                <w:lang w:val="en-US"/>
              </w:rPr>
              <w:t>c</w:t>
            </w:r>
            <w:r>
              <w:rPr>
                <w:rFonts w:ascii="Arial" w:hAnsi="Arial" w:cs="Arial"/>
                <w:b/>
                <w:noProof/>
                <w:sz w:val="20"/>
                <w:szCs w:val="20"/>
                <w:lang w:val="en-US"/>
              </w:rPr>
              <w:t>)</w:t>
            </w:r>
          </w:p>
        </w:tc>
        <w:tc>
          <w:tcPr>
            <w:tcW w:w="9376" w:type="dxa"/>
          </w:tcPr>
          <w:p w14:paraId="65F95C5D" w14:textId="663B88CB" w:rsidR="0058052C" w:rsidRPr="00536DE8" w:rsidRDefault="004000C4" w:rsidP="004000C4">
            <w:pPr>
              <w:spacing w:line="480" w:lineRule="auto"/>
              <w:jc w:val="both"/>
              <w:rPr>
                <w:rFonts w:ascii="Arial" w:hAnsi="Arial" w:cs="Arial"/>
                <w:noProof/>
                <w:sz w:val="20"/>
                <w:szCs w:val="20"/>
                <w:highlight w:val="yellow"/>
                <w:lang w:val="en-US"/>
              </w:rPr>
            </w:pPr>
            <w:r>
              <w:rPr>
                <w:rFonts w:ascii="Arial" w:hAnsi="Arial" w:cs="Arial"/>
                <w:noProof/>
                <w:sz w:val="20"/>
                <w:szCs w:val="20"/>
                <w:lang w:val="en-US"/>
              </w:rPr>
              <w:drawing>
                <wp:inline distT="0" distB="0" distL="0" distR="0" wp14:anchorId="14FBBE4C" wp14:editId="247C4516">
                  <wp:extent cx="5705856" cy="2377440"/>
                  <wp:effectExtent l="0" t="0" r="952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_along_shelf_midAtlanticBight.pdf"/>
                          <pic:cNvPicPr/>
                        </pic:nvPicPr>
                        <pic:blipFill>
                          <a:blip r:embed="rId10">
                            <a:extLst>
                              <a:ext uri="{28A0092B-C50C-407E-A947-70E740481C1C}">
                                <a14:useLocalDpi xmlns:a14="http://schemas.microsoft.com/office/drawing/2010/main" val="0"/>
                              </a:ext>
                            </a:extLst>
                          </a:blip>
                          <a:stretch>
                            <a:fillRect/>
                          </a:stretch>
                        </pic:blipFill>
                        <pic:spPr>
                          <a:xfrm>
                            <a:off x="0" y="0"/>
                            <a:ext cx="5705856" cy="2377440"/>
                          </a:xfrm>
                          <a:prstGeom prst="rect">
                            <a:avLst/>
                          </a:prstGeom>
                        </pic:spPr>
                      </pic:pic>
                    </a:graphicData>
                  </a:graphic>
                </wp:inline>
              </w:drawing>
            </w:r>
          </w:p>
        </w:tc>
      </w:tr>
      <w:tr w:rsidR="0058052C" w14:paraId="765D98D4" w14:textId="77777777" w:rsidTr="00FA3A5B">
        <w:tc>
          <w:tcPr>
            <w:tcW w:w="9848" w:type="dxa"/>
            <w:gridSpan w:val="2"/>
          </w:tcPr>
          <w:p w14:paraId="41084C22" w14:textId="77777777" w:rsidR="0058052C" w:rsidRPr="007D5594" w:rsidRDefault="0058052C" w:rsidP="004000C4">
            <w:pPr>
              <w:spacing w:line="480" w:lineRule="auto"/>
              <w:rPr>
                <w:rFonts w:ascii="Arial" w:hAnsi="Arial" w:cs="Arial"/>
                <w:sz w:val="20"/>
                <w:szCs w:val="20"/>
              </w:rPr>
            </w:pPr>
            <w:r w:rsidRPr="009A153A">
              <w:rPr>
                <w:rFonts w:ascii="Arial" w:hAnsi="Arial" w:cs="Arial"/>
                <w:b/>
                <w:sz w:val="20"/>
                <w:szCs w:val="20"/>
              </w:rPr>
              <w:t xml:space="preserve">Figure </w:t>
            </w:r>
            <w:r>
              <w:rPr>
                <w:rFonts w:ascii="Arial" w:hAnsi="Arial" w:cs="Arial"/>
                <w:b/>
                <w:sz w:val="20"/>
                <w:szCs w:val="20"/>
              </w:rPr>
              <w:t xml:space="preserve">3 </w:t>
            </w:r>
            <w:r>
              <w:rPr>
                <w:rFonts w:ascii="Arial" w:hAnsi="Arial" w:cs="Arial"/>
                <w:sz w:val="20"/>
                <w:szCs w:val="20"/>
              </w:rPr>
              <w:t>C</w:t>
            </w:r>
            <w:r w:rsidRPr="009A153A">
              <w:rPr>
                <w:rFonts w:ascii="Arial" w:hAnsi="Arial" w:cs="Arial"/>
                <w:sz w:val="20"/>
                <w:szCs w:val="20"/>
              </w:rPr>
              <w:t>ontributions</w:t>
            </w:r>
            <w:r>
              <w:rPr>
                <w:rFonts w:ascii="Arial" w:hAnsi="Arial" w:cs="Arial"/>
                <w:sz w:val="20"/>
                <w:szCs w:val="20"/>
              </w:rPr>
              <w:t xml:space="preserve"> to transport within the mixed layer </w:t>
            </w:r>
            <w:r w:rsidRPr="009A153A">
              <w:rPr>
                <w:rFonts w:ascii="Arial" w:hAnsi="Arial" w:cs="Arial"/>
                <w:sz w:val="20"/>
                <w:szCs w:val="20"/>
              </w:rPr>
              <w:t xml:space="preserve">and </w:t>
            </w:r>
            <w:r>
              <w:rPr>
                <w:rFonts w:ascii="Arial" w:hAnsi="Arial" w:cs="Arial"/>
                <w:sz w:val="20"/>
                <w:szCs w:val="20"/>
              </w:rPr>
              <w:t xml:space="preserve">normal to the shelf edge due </w:t>
            </w:r>
            <w:r w:rsidRPr="009A153A">
              <w:rPr>
                <w:rFonts w:ascii="Arial" w:hAnsi="Arial" w:cs="Arial"/>
                <w:sz w:val="20"/>
                <w:szCs w:val="20"/>
              </w:rPr>
              <w:t>to Ekman (green</w:t>
            </w:r>
            <w:r>
              <w:rPr>
                <w:rFonts w:ascii="Arial" w:hAnsi="Arial" w:cs="Arial"/>
                <w:sz w:val="20"/>
                <w:szCs w:val="20"/>
              </w:rPr>
              <w:t xml:space="preserve">) and </w:t>
            </w:r>
            <w:r w:rsidRPr="009A153A">
              <w:rPr>
                <w:rFonts w:ascii="Arial" w:hAnsi="Arial" w:cs="Arial"/>
                <w:sz w:val="20"/>
                <w:szCs w:val="20"/>
              </w:rPr>
              <w:t xml:space="preserve">geostrophic (blue) </w:t>
            </w:r>
            <w:r>
              <w:rPr>
                <w:rFonts w:ascii="Arial" w:hAnsi="Arial" w:cs="Arial"/>
                <w:sz w:val="20"/>
                <w:szCs w:val="20"/>
              </w:rPr>
              <w:t xml:space="preserve">currents </w:t>
            </w:r>
            <w:r w:rsidRPr="009A153A">
              <w:rPr>
                <w:rFonts w:ascii="Arial" w:hAnsi="Arial" w:cs="Arial"/>
                <w:sz w:val="20"/>
                <w:szCs w:val="20"/>
              </w:rPr>
              <w:t>during northern hemisphere winter (January, February and March) and summ</w:t>
            </w:r>
            <w:r>
              <w:rPr>
                <w:rFonts w:ascii="Arial" w:hAnsi="Arial" w:cs="Arial"/>
                <w:sz w:val="20"/>
                <w:szCs w:val="20"/>
              </w:rPr>
              <w:t>er (July, August and September) for 1993 to 2016. The equivalent Stokes component normal to the shelf edge where |</w:t>
            </w:r>
            <w:proofErr w:type="spellStart"/>
            <w:r>
              <w:rPr>
                <w:rFonts w:ascii="Arial" w:hAnsi="Arial" w:cs="Arial"/>
                <w:sz w:val="20"/>
                <w:szCs w:val="20"/>
              </w:rPr>
              <w:t>τ</w:t>
            </w:r>
            <w:r w:rsidRPr="00912A9C">
              <w:rPr>
                <w:rFonts w:ascii="Arial" w:hAnsi="Arial" w:cs="Arial"/>
                <w:sz w:val="20"/>
                <w:szCs w:val="20"/>
                <w:vertAlign w:val="superscript"/>
              </w:rPr>
              <w:t>Wy</w:t>
            </w:r>
            <w:proofErr w:type="spellEnd"/>
            <w:r>
              <w:rPr>
                <w:rFonts w:ascii="Arial" w:hAnsi="Arial" w:cs="Arial"/>
                <w:sz w:val="20"/>
                <w:szCs w:val="20"/>
              </w:rPr>
              <w:t>|&lt; 0.03 N m</w:t>
            </w:r>
            <w:r w:rsidRPr="00912A9C">
              <w:rPr>
                <w:rFonts w:ascii="Arial" w:hAnsi="Arial" w:cs="Arial"/>
                <w:sz w:val="20"/>
                <w:szCs w:val="20"/>
                <w:vertAlign w:val="superscript"/>
              </w:rPr>
              <w:t>-2</w:t>
            </w:r>
            <w:r>
              <w:rPr>
                <w:rFonts w:ascii="Arial" w:hAnsi="Arial" w:cs="Arial"/>
                <w:sz w:val="20"/>
                <w:szCs w:val="20"/>
              </w:rPr>
              <w:t xml:space="preserve"> and</w:t>
            </w:r>
            <w:r w:rsidRPr="000D6A27">
              <w:rPr>
                <w:rFonts w:ascii="Arial" w:hAnsi="Arial" w:cs="Arial"/>
                <w:sz w:val="20"/>
                <w:szCs w:val="20"/>
              </w:rPr>
              <w:t xml:space="preserve"> </w:t>
            </w:r>
            <w:proofErr w:type="spellStart"/>
            <w:r>
              <w:rPr>
                <w:rFonts w:ascii="Arial" w:hAnsi="Arial" w:cs="Arial"/>
                <w:sz w:val="20"/>
                <w:szCs w:val="20"/>
              </w:rPr>
              <w:t>H</w:t>
            </w:r>
            <w:r w:rsidRPr="00AF4623">
              <w:rPr>
                <w:rFonts w:ascii="Arial" w:hAnsi="Arial" w:cs="Arial"/>
                <w:sz w:val="20"/>
                <w:szCs w:val="20"/>
                <w:vertAlign w:val="subscript"/>
              </w:rPr>
              <w:t>s</w:t>
            </w:r>
            <w:proofErr w:type="spellEnd"/>
            <w:r>
              <w:rPr>
                <w:rFonts w:ascii="Arial" w:hAnsi="Arial" w:cs="Arial"/>
                <w:sz w:val="20"/>
                <w:szCs w:val="20"/>
              </w:rPr>
              <w:t xml:space="preserve"> &gt; 2 m is shown in red.  Shaded areas are ±1 standard deviation.  Regions are </w:t>
            </w:r>
            <w:r w:rsidRPr="009A153A">
              <w:rPr>
                <w:rFonts w:ascii="Arial" w:hAnsi="Arial" w:cs="Arial"/>
                <w:sz w:val="20"/>
                <w:szCs w:val="20"/>
              </w:rPr>
              <w:t xml:space="preserve">a) </w:t>
            </w:r>
            <w:r>
              <w:rPr>
                <w:rFonts w:ascii="Arial" w:hAnsi="Arial" w:cs="Arial"/>
                <w:sz w:val="20"/>
                <w:szCs w:val="20"/>
              </w:rPr>
              <w:t xml:space="preserve">the </w:t>
            </w:r>
            <w:r w:rsidRPr="009A153A">
              <w:rPr>
                <w:rFonts w:ascii="Arial" w:hAnsi="Arial" w:cs="Arial"/>
                <w:sz w:val="20"/>
                <w:szCs w:val="20"/>
              </w:rPr>
              <w:t>European shelf sea</w:t>
            </w:r>
            <w:proofErr w:type="gramStart"/>
            <w:r w:rsidRPr="009A153A">
              <w:rPr>
                <w:rFonts w:ascii="Arial" w:hAnsi="Arial" w:cs="Arial"/>
                <w:sz w:val="20"/>
                <w:szCs w:val="20"/>
              </w:rPr>
              <w:t>;</w:t>
            </w:r>
            <w:proofErr w:type="gramEnd"/>
            <w:r w:rsidRPr="009A153A">
              <w:rPr>
                <w:rFonts w:ascii="Arial" w:hAnsi="Arial" w:cs="Arial"/>
                <w:sz w:val="20"/>
                <w:szCs w:val="20"/>
              </w:rPr>
              <w:t xml:space="preserve"> b) </w:t>
            </w:r>
            <w:r>
              <w:rPr>
                <w:rFonts w:ascii="Arial" w:hAnsi="Arial" w:cs="Arial"/>
                <w:sz w:val="20"/>
                <w:szCs w:val="20"/>
              </w:rPr>
              <w:t xml:space="preserve">the Tasmanian shelf and c) the </w:t>
            </w:r>
            <w:r w:rsidRPr="009A153A">
              <w:rPr>
                <w:rFonts w:ascii="Arial" w:hAnsi="Arial" w:cs="Arial"/>
                <w:sz w:val="20"/>
                <w:szCs w:val="20"/>
              </w:rPr>
              <w:t>Mid-Atlantic B</w:t>
            </w:r>
            <w:r>
              <w:rPr>
                <w:rFonts w:ascii="Arial" w:hAnsi="Arial" w:cs="Arial"/>
                <w:sz w:val="20"/>
                <w:szCs w:val="20"/>
              </w:rPr>
              <w:t>ight</w:t>
            </w:r>
            <w:r w:rsidRPr="009A153A">
              <w:rPr>
                <w:rFonts w:ascii="Arial" w:hAnsi="Arial" w:cs="Arial"/>
                <w:sz w:val="20"/>
                <w:szCs w:val="20"/>
              </w:rPr>
              <w:t>.</w:t>
            </w:r>
          </w:p>
        </w:tc>
      </w:tr>
      <w:tr w:rsidR="0058052C" w14:paraId="3806F7F9" w14:textId="77777777" w:rsidTr="00F751C2">
        <w:trPr>
          <w:trHeight w:val="535"/>
        </w:trPr>
        <w:tc>
          <w:tcPr>
            <w:tcW w:w="9848" w:type="dxa"/>
            <w:gridSpan w:val="2"/>
          </w:tcPr>
          <w:p w14:paraId="33073EF4" w14:textId="7B8D6992" w:rsidR="0058052C" w:rsidRPr="001B0EDD" w:rsidRDefault="00A2472A" w:rsidP="00FA3A5B">
            <w:pPr>
              <w:spacing w:line="480" w:lineRule="auto"/>
              <w:jc w:val="center"/>
              <w:rPr>
                <w:rFonts w:ascii="Arial" w:hAnsi="Arial" w:cs="Arial"/>
                <w:sz w:val="20"/>
                <w:szCs w:val="20"/>
                <w:highlight w:val="yellow"/>
              </w:rPr>
            </w:pPr>
            <w:r>
              <w:rPr>
                <w:rFonts w:ascii="Arial" w:hAnsi="Arial" w:cs="Arial"/>
                <w:noProof/>
                <w:sz w:val="20"/>
                <w:szCs w:val="20"/>
                <w:lang w:val="en-US"/>
              </w:rPr>
              <w:drawing>
                <wp:inline distT="0" distB="0" distL="0" distR="0" wp14:anchorId="7B1805A3" wp14:editId="638692F3">
                  <wp:extent cx="6116320" cy="7235825"/>
                  <wp:effectExtent l="0" t="0" r="508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ve_stokes_strength.pdf"/>
                          <pic:cNvPicPr/>
                        </pic:nvPicPr>
                        <pic:blipFill>
                          <a:blip r:embed="rId11">
                            <a:extLst>
                              <a:ext uri="{28A0092B-C50C-407E-A947-70E740481C1C}">
                                <a14:useLocalDpi xmlns:a14="http://schemas.microsoft.com/office/drawing/2010/main" val="0"/>
                              </a:ext>
                            </a:extLst>
                          </a:blip>
                          <a:stretch>
                            <a:fillRect/>
                          </a:stretch>
                        </pic:blipFill>
                        <pic:spPr>
                          <a:xfrm>
                            <a:off x="0" y="0"/>
                            <a:ext cx="6116320" cy="7235825"/>
                          </a:xfrm>
                          <a:prstGeom prst="rect">
                            <a:avLst/>
                          </a:prstGeom>
                        </pic:spPr>
                      </pic:pic>
                    </a:graphicData>
                  </a:graphic>
                </wp:inline>
              </w:drawing>
            </w:r>
          </w:p>
        </w:tc>
      </w:tr>
      <w:tr w:rsidR="0058052C" w14:paraId="59188983" w14:textId="77777777" w:rsidTr="00F751C2">
        <w:tc>
          <w:tcPr>
            <w:tcW w:w="9848" w:type="dxa"/>
            <w:gridSpan w:val="2"/>
          </w:tcPr>
          <w:p w14:paraId="7E63E36B" w14:textId="33131E56" w:rsidR="0058052C" w:rsidRPr="004079D9" w:rsidRDefault="0058052C" w:rsidP="00FA3A5B">
            <w:pPr>
              <w:spacing w:line="480" w:lineRule="auto"/>
              <w:rPr>
                <w:rFonts w:ascii="Arial" w:hAnsi="Arial" w:cs="Arial"/>
                <w:sz w:val="20"/>
                <w:szCs w:val="20"/>
                <w:highlight w:val="yellow"/>
              </w:rPr>
            </w:pPr>
            <w:r w:rsidRPr="006A5709">
              <w:rPr>
                <w:rFonts w:ascii="Arial" w:hAnsi="Arial" w:cs="Arial"/>
                <w:b/>
                <w:sz w:val="20"/>
                <w:szCs w:val="20"/>
              </w:rPr>
              <w:t>Figure 4</w:t>
            </w:r>
            <w:r w:rsidRPr="006A5709">
              <w:rPr>
                <w:rFonts w:ascii="Arial" w:hAnsi="Arial" w:cs="Arial"/>
                <w:sz w:val="20"/>
                <w:szCs w:val="20"/>
              </w:rPr>
              <w:t xml:space="preserve"> Regions and times where ageostrophic Stokes drift could be</w:t>
            </w:r>
            <w:r>
              <w:rPr>
                <w:rFonts w:ascii="Arial" w:hAnsi="Arial" w:cs="Arial"/>
                <w:sz w:val="20"/>
                <w:szCs w:val="20"/>
              </w:rPr>
              <w:t xml:space="preserve">come important for cross-shelf transport during </w:t>
            </w:r>
            <w:r w:rsidRPr="006A5709">
              <w:rPr>
                <w:rFonts w:ascii="Arial" w:hAnsi="Arial" w:cs="Arial"/>
                <w:sz w:val="20"/>
                <w:szCs w:val="20"/>
              </w:rPr>
              <w:t>a)</w:t>
            </w:r>
            <w:r>
              <w:rPr>
                <w:rFonts w:ascii="Arial" w:hAnsi="Arial" w:cs="Arial"/>
                <w:sz w:val="20"/>
                <w:szCs w:val="20"/>
              </w:rPr>
              <w:t xml:space="preserve"> northern hemisphere winter (January, February and March) and b) northern hemisphere summer (July, August and September) for 1993 to 2016. A value of 0.0 indicates transport dominated by Ekman </w:t>
            </w:r>
            <w:r w:rsidR="00B9083B">
              <w:rPr>
                <w:rFonts w:ascii="Arial" w:hAnsi="Arial" w:cs="Arial"/>
                <w:sz w:val="20"/>
                <w:szCs w:val="20"/>
              </w:rPr>
              <w:t>and/</w:t>
            </w:r>
            <w:r>
              <w:rPr>
                <w:rFonts w:ascii="Arial" w:hAnsi="Arial" w:cs="Arial"/>
                <w:sz w:val="20"/>
                <w:szCs w:val="20"/>
              </w:rPr>
              <w:t xml:space="preserve">or geostrophic processes, whereas a value of 1.0 indicates dominated by </w:t>
            </w:r>
            <w:r w:rsidR="003E24C5">
              <w:rPr>
                <w:rFonts w:ascii="Arial" w:hAnsi="Arial" w:cs="Arial"/>
                <w:sz w:val="20"/>
                <w:szCs w:val="20"/>
              </w:rPr>
              <w:t>a</w:t>
            </w:r>
            <w:r>
              <w:rPr>
                <w:rFonts w:ascii="Arial" w:hAnsi="Arial" w:cs="Arial"/>
                <w:sz w:val="20"/>
                <w:szCs w:val="20"/>
              </w:rPr>
              <w:t>geostrophic</w:t>
            </w:r>
            <w:r w:rsidR="00276507">
              <w:rPr>
                <w:rFonts w:ascii="Arial" w:hAnsi="Arial" w:cs="Arial"/>
                <w:sz w:val="20"/>
                <w:szCs w:val="20"/>
              </w:rPr>
              <w:t xml:space="preserve"> Stokes</w:t>
            </w:r>
            <w:r>
              <w:rPr>
                <w:rFonts w:ascii="Arial" w:hAnsi="Arial" w:cs="Arial"/>
                <w:sz w:val="20"/>
                <w:szCs w:val="20"/>
              </w:rPr>
              <w:t xml:space="preserve">. The boxes are the shelf-seas studied by </w:t>
            </w:r>
            <w:proofErr w:type="spellStart"/>
            <w:r>
              <w:rPr>
                <w:rFonts w:ascii="Arial" w:hAnsi="Arial" w:cs="Arial"/>
                <w:sz w:val="20"/>
                <w:szCs w:val="20"/>
              </w:rPr>
              <w:t>Laruelle</w:t>
            </w:r>
            <w:proofErr w:type="spellEnd"/>
            <w:r>
              <w:rPr>
                <w:rFonts w:ascii="Arial" w:hAnsi="Arial" w:cs="Arial"/>
                <w:sz w:val="20"/>
                <w:szCs w:val="20"/>
              </w:rPr>
              <w:t xml:space="preserve"> et al., (2018).</w:t>
            </w:r>
          </w:p>
        </w:tc>
      </w:tr>
    </w:tbl>
    <w:p w14:paraId="6625B81C" w14:textId="1D6F1FBB" w:rsidR="00163E9A" w:rsidRDefault="00163E9A" w:rsidP="005F2CC9">
      <w:pPr>
        <w:spacing w:line="480" w:lineRule="auto"/>
        <w:rPr>
          <w:rFonts w:ascii="Arial" w:hAnsi="Arial" w:cs="Arial"/>
          <w:sz w:val="20"/>
          <w:szCs w:val="20"/>
          <w:highlight w:val="yellow"/>
        </w:rPr>
      </w:pPr>
    </w:p>
    <w:p w14:paraId="734D8089" w14:textId="14E30185" w:rsidR="00013E7D" w:rsidRDefault="00A710F7" w:rsidP="005F2CC9">
      <w:pPr>
        <w:spacing w:line="480" w:lineRule="auto"/>
        <w:rPr>
          <w:rFonts w:ascii="Arial" w:hAnsi="Arial" w:cs="Arial"/>
          <w:b/>
          <w:sz w:val="20"/>
          <w:szCs w:val="20"/>
        </w:rPr>
      </w:pPr>
      <w:r w:rsidRPr="00F60C17">
        <w:rPr>
          <w:rFonts w:ascii="Arial" w:hAnsi="Arial" w:cs="Arial"/>
          <w:b/>
          <w:sz w:val="20"/>
          <w:szCs w:val="20"/>
        </w:rPr>
        <w:t xml:space="preserve">3.2 </w:t>
      </w:r>
      <w:r w:rsidR="00244A6E">
        <w:rPr>
          <w:rFonts w:ascii="Arial" w:hAnsi="Arial" w:cs="Arial"/>
          <w:b/>
          <w:sz w:val="20"/>
          <w:szCs w:val="20"/>
        </w:rPr>
        <w:t xml:space="preserve">Case study: </w:t>
      </w:r>
      <w:r w:rsidR="00931579">
        <w:rPr>
          <w:rFonts w:ascii="Arial" w:hAnsi="Arial" w:cs="Arial"/>
          <w:b/>
          <w:sz w:val="20"/>
          <w:szCs w:val="20"/>
        </w:rPr>
        <w:t xml:space="preserve">the </w:t>
      </w:r>
      <w:r w:rsidR="00C14988">
        <w:rPr>
          <w:rFonts w:ascii="Arial" w:hAnsi="Arial" w:cs="Arial"/>
          <w:b/>
          <w:sz w:val="20"/>
          <w:szCs w:val="20"/>
        </w:rPr>
        <w:t xml:space="preserve">role </w:t>
      </w:r>
      <w:r w:rsidR="00825C45">
        <w:rPr>
          <w:rFonts w:ascii="Arial" w:hAnsi="Arial" w:cs="Arial"/>
          <w:b/>
          <w:sz w:val="20"/>
          <w:szCs w:val="20"/>
        </w:rPr>
        <w:t xml:space="preserve">of </w:t>
      </w:r>
      <w:proofErr w:type="spellStart"/>
      <w:r w:rsidR="00517869">
        <w:rPr>
          <w:rFonts w:ascii="Arial" w:hAnsi="Arial" w:cs="Arial"/>
          <w:b/>
          <w:sz w:val="20"/>
          <w:szCs w:val="20"/>
        </w:rPr>
        <w:t>a</w:t>
      </w:r>
      <w:r w:rsidR="00353076">
        <w:rPr>
          <w:rFonts w:ascii="Arial" w:hAnsi="Arial" w:cs="Arial"/>
          <w:b/>
          <w:sz w:val="20"/>
          <w:szCs w:val="20"/>
        </w:rPr>
        <w:t>geostrophy</w:t>
      </w:r>
      <w:proofErr w:type="spellEnd"/>
      <w:r w:rsidR="00353076">
        <w:rPr>
          <w:rFonts w:ascii="Arial" w:hAnsi="Arial" w:cs="Arial"/>
          <w:b/>
          <w:sz w:val="20"/>
          <w:szCs w:val="20"/>
        </w:rPr>
        <w:t xml:space="preserve"> in c</w:t>
      </w:r>
      <w:r w:rsidR="007E0B11">
        <w:rPr>
          <w:rFonts w:ascii="Arial" w:hAnsi="Arial" w:cs="Arial"/>
          <w:b/>
          <w:sz w:val="20"/>
          <w:szCs w:val="20"/>
        </w:rPr>
        <w:t>ross-</w:t>
      </w:r>
      <w:r w:rsidR="006C15CD">
        <w:rPr>
          <w:rFonts w:ascii="Arial" w:hAnsi="Arial" w:cs="Arial"/>
          <w:b/>
          <w:sz w:val="20"/>
          <w:szCs w:val="20"/>
        </w:rPr>
        <w:t xml:space="preserve">shelf exchange </w:t>
      </w:r>
      <w:r w:rsidR="00353076">
        <w:rPr>
          <w:rFonts w:ascii="Arial" w:hAnsi="Arial" w:cs="Arial"/>
          <w:b/>
          <w:sz w:val="20"/>
          <w:szCs w:val="20"/>
        </w:rPr>
        <w:t>and the potential of SKIM</w:t>
      </w:r>
    </w:p>
    <w:p w14:paraId="3162F99D" w14:textId="22B9A311" w:rsidR="00D93F96" w:rsidRDefault="00FA3465" w:rsidP="005F2CC9">
      <w:pPr>
        <w:spacing w:line="480" w:lineRule="auto"/>
        <w:rPr>
          <w:rFonts w:ascii="Arial" w:hAnsi="Arial" w:cs="Arial"/>
          <w:sz w:val="20"/>
          <w:szCs w:val="20"/>
        </w:rPr>
      </w:pPr>
      <w:r w:rsidRPr="00BA2039">
        <w:rPr>
          <w:rFonts w:ascii="Arial" w:hAnsi="Arial" w:cs="Arial"/>
          <w:sz w:val="20"/>
          <w:szCs w:val="20"/>
        </w:rPr>
        <w:t xml:space="preserve">Figure </w:t>
      </w:r>
      <w:r w:rsidR="00055C28">
        <w:rPr>
          <w:rFonts w:ascii="Arial" w:hAnsi="Arial" w:cs="Arial"/>
          <w:sz w:val="20"/>
          <w:szCs w:val="20"/>
        </w:rPr>
        <w:t>5 shows the magnitude of the t</w:t>
      </w:r>
      <w:r w:rsidR="00F557E1">
        <w:rPr>
          <w:rFonts w:ascii="Arial" w:hAnsi="Arial" w:cs="Arial"/>
          <w:sz w:val="20"/>
          <w:szCs w:val="20"/>
        </w:rPr>
        <w:t>otal onto shelf surface current for northern hemisphere winter (</w:t>
      </w:r>
      <w:r w:rsidR="00A91A60">
        <w:rPr>
          <w:rFonts w:ascii="Arial" w:hAnsi="Arial" w:cs="Arial"/>
          <w:sz w:val="20"/>
          <w:szCs w:val="20"/>
        </w:rPr>
        <w:t xml:space="preserve">Figure </w:t>
      </w:r>
      <w:r w:rsidR="00F557E1">
        <w:rPr>
          <w:rFonts w:ascii="Arial" w:hAnsi="Arial" w:cs="Arial"/>
          <w:sz w:val="20"/>
          <w:szCs w:val="20"/>
        </w:rPr>
        <w:t>5a) and summer (</w:t>
      </w:r>
      <w:r w:rsidR="00A91A60">
        <w:rPr>
          <w:rFonts w:ascii="Arial" w:hAnsi="Arial" w:cs="Arial"/>
          <w:sz w:val="20"/>
          <w:szCs w:val="20"/>
        </w:rPr>
        <w:t xml:space="preserve">Figure </w:t>
      </w:r>
      <w:r w:rsidR="00F557E1">
        <w:rPr>
          <w:rFonts w:ascii="Arial" w:hAnsi="Arial" w:cs="Arial"/>
          <w:sz w:val="20"/>
          <w:szCs w:val="20"/>
        </w:rPr>
        <w:t>5b) periods.</w:t>
      </w:r>
      <w:r w:rsidR="00523F58">
        <w:rPr>
          <w:rFonts w:ascii="Arial" w:hAnsi="Arial" w:cs="Arial"/>
          <w:sz w:val="20"/>
          <w:szCs w:val="20"/>
        </w:rPr>
        <w:t xml:space="preserve"> The </w:t>
      </w:r>
      <w:r w:rsidR="004E7E30">
        <w:rPr>
          <w:rFonts w:ascii="Arial" w:hAnsi="Arial" w:cs="Arial"/>
          <w:sz w:val="20"/>
          <w:szCs w:val="20"/>
        </w:rPr>
        <w:t xml:space="preserve">coloured </w:t>
      </w:r>
      <w:r w:rsidR="00523F58">
        <w:rPr>
          <w:rFonts w:ascii="Arial" w:hAnsi="Arial" w:cs="Arial"/>
          <w:sz w:val="20"/>
          <w:szCs w:val="20"/>
        </w:rPr>
        <w:t xml:space="preserve">bar charts </w:t>
      </w:r>
      <w:proofErr w:type="spellStart"/>
      <w:r w:rsidR="00523F58">
        <w:rPr>
          <w:rFonts w:ascii="Arial" w:hAnsi="Arial" w:cs="Arial"/>
          <w:sz w:val="20"/>
          <w:szCs w:val="20"/>
        </w:rPr>
        <w:t>i</w:t>
      </w:r>
      <w:proofErr w:type="spellEnd"/>
      <w:r w:rsidR="00523F58">
        <w:rPr>
          <w:rFonts w:ascii="Arial" w:hAnsi="Arial" w:cs="Arial"/>
          <w:sz w:val="20"/>
          <w:szCs w:val="20"/>
        </w:rPr>
        <w:t xml:space="preserve">) to iv) provide the </w:t>
      </w:r>
      <w:r w:rsidR="00825D56">
        <w:rPr>
          <w:rFonts w:ascii="Arial" w:hAnsi="Arial" w:cs="Arial"/>
          <w:sz w:val="20"/>
          <w:szCs w:val="20"/>
        </w:rPr>
        <w:t xml:space="preserve">mean </w:t>
      </w:r>
      <w:r w:rsidR="003210E2">
        <w:rPr>
          <w:rFonts w:ascii="Arial" w:hAnsi="Arial" w:cs="Arial"/>
          <w:sz w:val="20"/>
          <w:szCs w:val="20"/>
        </w:rPr>
        <w:t xml:space="preserve">signed </w:t>
      </w:r>
      <w:r w:rsidR="00523F58">
        <w:rPr>
          <w:rFonts w:ascii="Arial" w:hAnsi="Arial" w:cs="Arial"/>
          <w:sz w:val="20"/>
          <w:szCs w:val="20"/>
        </w:rPr>
        <w:t xml:space="preserve">percentage of the </w:t>
      </w:r>
      <w:r w:rsidR="007D5BB0">
        <w:rPr>
          <w:rFonts w:ascii="Arial" w:hAnsi="Arial" w:cs="Arial"/>
          <w:sz w:val="20"/>
          <w:szCs w:val="20"/>
        </w:rPr>
        <w:t xml:space="preserve">total </w:t>
      </w:r>
      <w:r w:rsidR="00DA2AC1">
        <w:rPr>
          <w:rFonts w:ascii="Arial" w:hAnsi="Arial" w:cs="Arial"/>
          <w:sz w:val="20"/>
          <w:szCs w:val="20"/>
        </w:rPr>
        <w:t xml:space="preserve">reference </w:t>
      </w:r>
      <w:r w:rsidR="00523F58">
        <w:rPr>
          <w:rFonts w:ascii="Arial" w:hAnsi="Arial" w:cs="Arial"/>
          <w:sz w:val="20"/>
          <w:szCs w:val="20"/>
        </w:rPr>
        <w:t>current</w:t>
      </w:r>
      <w:r w:rsidR="007F5E5B">
        <w:rPr>
          <w:rFonts w:ascii="Arial" w:hAnsi="Arial" w:cs="Arial"/>
          <w:sz w:val="20"/>
          <w:szCs w:val="20"/>
        </w:rPr>
        <w:t xml:space="preserve"> </w:t>
      </w:r>
      <w:r w:rsidR="00523F58">
        <w:rPr>
          <w:rFonts w:ascii="Arial" w:hAnsi="Arial" w:cs="Arial"/>
          <w:sz w:val="20"/>
          <w:szCs w:val="20"/>
        </w:rPr>
        <w:t xml:space="preserve">for each </w:t>
      </w:r>
      <w:r w:rsidR="001953A4">
        <w:rPr>
          <w:rFonts w:ascii="Arial" w:hAnsi="Arial" w:cs="Arial"/>
          <w:sz w:val="20"/>
          <w:szCs w:val="20"/>
        </w:rPr>
        <w:t xml:space="preserve">boxed </w:t>
      </w:r>
      <w:r w:rsidR="00523F58">
        <w:rPr>
          <w:rFonts w:ascii="Arial" w:hAnsi="Arial" w:cs="Arial"/>
          <w:sz w:val="20"/>
          <w:szCs w:val="20"/>
        </w:rPr>
        <w:t xml:space="preserve">region that </w:t>
      </w:r>
      <w:r w:rsidR="00D22E43">
        <w:rPr>
          <w:rFonts w:ascii="Arial" w:hAnsi="Arial" w:cs="Arial"/>
          <w:sz w:val="20"/>
          <w:szCs w:val="20"/>
        </w:rPr>
        <w:t xml:space="preserve">is attributable to </w:t>
      </w:r>
      <w:r w:rsidR="00170FE4">
        <w:rPr>
          <w:rFonts w:ascii="Arial" w:hAnsi="Arial" w:cs="Arial"/>
          <w:sz w:val="20"/>
          <w:szCs w:val="20"/>
        </w:rPr>
        <w:t xml:space="preserve">the </w:t>
      </w:r>
      <w:r w:rsidR="00D22E43">
        <w:rPr>
          <w:rFonts w:ascii="Arial" w:hAnsi="Arial" w:cs="Arial"/>
          <w:sz w:val="20"/>
          <w:szCs w:val="20"/>
        </w:rPr>
        <w:t>geos</w:t>
      </w:r>
      <w:r w:rsidR="006F1D80">
        <w:rPr>
          <w:rFonts w:ascii="Arial" w:hAnsi="Arial" w:cs="Arial"/>
          <w:sz w:val="20"/>
          <w:szCs w:val="20"/>
        </w:rPr>
        <w:t>t</w:t>
      </w:r>
      <w:r w:rsidR="003118FD">
        <w:rPr>
          <w:rFonts w:ascii="Arial" w:hAnsi="Arial" w:cs="Arial"/>
          <w:sz w:val="20"/>
          <w:szCs w:val="20"/>
        </w:rPr>
        <w:t xml:space="preserve">rophic, Ekman and the </w:t>
      </w:r>
      <w:r w:rsidR="00D22E43">
        <w:rPr>
          <w:rFonts w:ascii="Arial" w:hAnsi="Arial" w:cs="Arial"/>
          <w:sz w:val="20"/>
          <w:szCs w:val="20"/>
        </w:rPr>
        <w:t xml:space="preserve">ageostrophic </w:t>
      </w:r>
      <w:r w:rsidR="00825D56">
        <w:rPr>
          <w:rFonts w:ascii="Arial" w:hAnsi="Arial" w:cs="Arial"/>
          <w:sz w:val="20"/>
          <w:szCs w:val="20"/>
        </w:rPr>
        <w:t>components</w:t>
      </w:r>
      <w:r w:rsidR="00A50E8D">
        <w:rPr>
          <w:rFonts w:ascii="Arial" w:hAnsi="Arial" w:cs="Arial"/>
          <w:sz w:val="20"/>
          <w:szCs w:val="20"/>
        </w:rPr>
        <w:t>.</w:t>
      </w:r>
      <w:r w:rsidR="009A0804">
        <w:rPr>
          <w:rFonts w:ascii="Arial" w:hAnsi="Arial" w:cs="Arial"/>
          <w:sz w:val="20"/>
          <w:szCs w:val="20"/>
        </w:rPr>
        <w:t xml:space="preserve"> It is clear that the significance </w:t>
      </w:r>
      <w:r w:rsidR="00935E27">
        <w:rPr>
          <w:rFonts w:ascii="Arial" w:hAnsi="Arial" w:cs="Arial"/>
          <w:sz w:val="20"/>
          <w:szCs w:val="20"/>
        </w:rPr>
        <w:t xml:space="preserve">and strength </w:t>
      </w:r>
      <w:r w:rsidR="009A0804">
        <w:rPr>
          <w:rFonts w:ascii="Arial" w:hAnsi="Arial" w:cs="Arial"/>
          <w:sz w:val="20"/>
          <w:szCs w:val="20"/>
        </w:rPr>
        <w:t xml:space="preserve">of the ageostrophic component </w:t>
      </w:r>
      <w:r w:rsidR="001831DF">
        <w:rPr>
          <w:rFonts w:ascii="Arial" w:hAnsi="Arial" w:cs="Arial"/>
          <w:sz w:val="20"/>
          <w:szCs w:val="20"/>
        </w:rPr>
        <w:t xml:space="preserve">varies along the shelf and </w:t>
      </w:r>
      <w:r w:rsidR="00FA38AC">
        <w:rPr>
          <w:rFonts w:ascii="Arial" w:hAnsi="Arial" w:cs="Arial"/>
          <w:sz w:val="20"/>
          <w:szCs w:val="20"/>
        </w:rPr>
        <w:t xml:space="preserve">between </w:t>
      </w:r>
      <w:r w:rsidR="009A0804">
        <w:rPr>
          <w:rFonts w:ascii="Arial" w:hAnsi="Arial" w:cs="Arial"/>
          <w:sz w:val="20"/>
          <w:szCs w:val="20"/>
        </w:rPr>
        <w:t>season</w:t>
      </w:r>
      <w:r w:rsidR="00FA38AC">
        <w:rPr>
          <w:rFonts w:ascii="Arial" w:hAnsi="Arial" w:cs="Arial"/>
          <w:sz w:val="20"/>
          <w:szCs w:val="20"/>
        </w:rPr>
        <w:t>s</w:t>
      </w:r>
      <w:r w:rsidR="009A0804">
        <w:rPr>
          <w:rFonts w:ascii="Arial" w:hAnsi="Arial" w:cs="Arial"/>
          <w:sz w:val="20"/>
          <w:szCs w:val="20"/>
        </w:rPr>
        <w:t>.</w:t>
      </w:r>
      <w:r w:rsidR="00F00A28">
        <w:rPr>
          <w:rFonts w:ascii="Arial" w:hAnsi="Arial" w:cs="Arial"/>
          <w:sz w:val="20"/>
          <w:szCs w:val="20"/>
        </w:rPr>
        <w:t xml:space="preserve"> </w:t>
      </w:r>
      <w:r w:rsidR="002808F1">
        <w:rPr>
          <w:rFonts w:ascii="Arial" w:hAnsi="Arial" w:cs="Arial"/>
          <w:sz w:val="20"/>
          <w:szCs w:val="20"/>
        </w:rPr>
        <w:t xml:space="preserve">For example, there is evidence that </w:t>
      </w:r>
      <w:r w:rsidR="00F00A28">
        <w:rPr>
          <w:rFonts w:ascii="Arial" w:hAnsi="Arial" w:cs="Arial"/>
          <w:sz w:val="20"/>
          <w:szCs w:val="20"/>
        </w:rPr>
        <w:t xml:space="preserve">the ageostrophic component </w:t>
      </w:r>
      <w:r w:rsidR="00171253">
        <w:rPr>
          <w:rFonts w:ascii="Arial" w:hAnsi="Arial" w:cs="Arial"/>
          <w:sz w:val="20"/>
          <w:szCs w:val="20"/>
        </w:rPr>
        <w:t>can be</w:t>
      </w:r>
      <w:r w:rsidR="00F00A28">
        <w:rPr>
          <w:rFonts w:ascii="Arial" w:hAnsi="Arial" w:cs="Arial"/>
          <w:sz w:val="20"/>
          <w:szCs w:val="20"/>
        </w:rPr>
        <w:t xml:space="preserve"> of a similar magnitude </w:t>
      </w:r>
      <w:r w:rsidR="008976FC">
        <w:rPr>
          <w:rFonts w:ascii="Arial" w:hAnsi="Arial" w:cs="Arial"/>
          <w:sz w:val="20"/>
          <w:szCs w:val="20"/>
        </w:rPr>
        <w:t xml:space="preserve">to, and apposing, </w:t>
      </w:r>
      <w:r w:rsidR="00F00A28">
        <w:rPr>
          <w:rFonts w:ascii="Arial" w:hAnsi="Arial" w:cs="Arial"/>
          <w:sz w:val="20"/>
          <w:szCs w:val="20"/>
        </w:rPr>
        <w:t>the geostrophic component (e.g. Figure 5a,</w:t>
      </w:r>
      <w:r w:rsidR="004B18F7">
        <w:rPr>
          <w:rFonts w:ascii="Arial" w:hAnsi="Arial" w:cs="Arial"/>
          <w:sz w:val="20"/>
          <w:szCs w:val="20"/>
        </w:rPr>
        <w:t xml:space="preserve"> </w:t>
      </w:r>
      <w:r w:rsidR="00F00A28">
        <w:rPr>
          <w:rFonts w:ascii="Arial" w:hAnsi="Arial" w:cs="Arial"/>
          <w:sz w:val="20"/>
          <w:szCs w:val="20"/>
        </w:rPr>
        <w:t>iii and iv)</w:t>
      </w:r>
      <w:r w:rsidR="00D03C48">
        <w:rPr>
          <w:rFonts w:ascii="Arial" w:hAnsi="Arial" w:cs="Arial"/>
          <w:sz w:val="20"/>
          <w:szCs w:val="20"/>
        </w:rPr>
        <w:t>.</w:t>
      </w:r>
      <w:r w:rsidR="007E539A">
        <w:rPr>
          <w:rFonts w:ascii="Arial" w:hAnsi="Arial" w:cs="Arial"/>
          <w:sz w:val="20"/>
          <w:szCs w:val="20"/>
        </w:rPr>
        <w:t xml:space="preserve">  The horizontal </w:t>
      </w:r>
      <w:r w:rsidR="00DA15FD">
        <w:rPr>
          <w:rFonts w:ascii="Arial" w:hAnsi="Arial" w:cs="Arial"/>
          <w:sz w:val="20"/>
          <w:szCs w:val="20"/>
        </w:rPr>
        <w:t xml:space="preserve">black </w:t>
      </w:r>
      <w:r w:rsidR="007E539A">
        <w:rPr>
          <w:rFonts w:ascii="Arial" w:hAnsi="Arial" w:cs="Arial"/>
          <w:sz w:val="20"/>
          <w:szCs w:val="20"/>
        </w:rPr>
        <w:t>lines</w:t>
      </w:r>
      <w:r w:rsidR="00DA15FD">
        <w:rPr>
          <w:rFonts w:ascii="Arial" w:hAnsi="Arial" w:cs="Arial"/>
          <w:sz w:val="20"/>
          <w:szCs w:val="20"/>
        </w:rPr>
        <w:t xml:space="preserve"> in the bar charts </w:t>
      </w:r>
      <w:proofErr w:type="spellStart"/>
      <w:r w:rsidR="00DA15FD">
        <w:rPr>
          <w:rFonts w:ascii="Arial" w:hAnsi="Arial" w:cs="Arial"/>
          <w:sz w:val="20"/>
          <w:szCs w:val="20"/>
        </w:rPr>
        <w:t>i</w:t>
      </w:r>
      <w:proofErr w:type="spellEnd"/>
      <w:r w:rsidR="00DA15FD">
        <w:rPr>
          <w:rFonts w:ascii="Arial" w:hAnsi="Arial" w:cs="Arial"/>
          <w:sz w:val="20"/>
          <w:szCs w:val="20"/>
        </w:rPr>
        <w:t xml:space="preserve">) to </w:t>
      </w:r>
      <w:proofErr w:type="gramStart"/>
      <w:r w:rsidR="00DA15FD">
        <w:rPr>
          <w:rFonts w:ascii="Arial" w:hAnsi="Arial" w:cs="Arial"/>
          <w:sz w:val="20"/>
          <w:szCs w:val="20"/>
        </w:rPr>
        <w:t>iv</w:t>
      </w:r>
      <w:proofErr w:type="gramEnd"/>
      <w:r w:rsidR="00DA15FD">
        <w:rPr>
          <w:rFonts w:ascii="Arial" w:hAnsi="Arial" w:cs="Arial"/>
          <w:sz w:val="20"/>
          <w:szCs w:val="20"/>
        </w:rPr>
        <w:t xml:space="preserve">) </w:t>
      </w:r>
      <w:r w:rsidR="00750164">
        <w:rPr>
          <w:rFonts w:ascii="Arial" w:hAnsi="Arial" w:cs="Arial"/>
          <w:sz w:val="20"/>
          <w:szCs w:val="20"/>
        </w:rPr>
        <w:t>show</w:t>
      </w:r>
      <w:r w:rsidR="00DA3761">
        <w:rPr>
          <w:rFonts w:ascii="Arial" w:hAnsi="Arial" w:cs="Arial"/>
          <w:sz w:val="20"/>
          <w:szCs w:val="20"/>
        </w:rPr>
        <w:t xml:space="preserve"> the </w:t>
      </w:r>
      <w:r w:rsidR="00786588">
        <w:rPr>
          <w:rFonts w:ascii="Arial" w:hAnsi="Arial" w:cs="Arial"/>
          <w:sz w:val="20"/>
          <w:szCs w:val="20"/>
        </w:rPr>
        <w:t xml:space="preserve">results </w:t>
      </w:r>
      <w:r w:rsidR="005C1228">
        <w:rPr>
          <w:rFonts w:ascii="Arial" w:hAnsi="Arial" w:cs="Arial"/>
          <w:sz w:val="20"/>
          <w:szCs w:val="20"/>
        </w:rPr>
        <w:t>when</w:t>
      </w:r>
      <w:r w:rsidR="00DA3761">
        <w:rPr>
          <w:rFonts w:ascii="Arial" w:hAnsi="Arial" w:cs="Arial"/>
          <w:sz w:val="20"/>
          <w:szCs w:val="20"/>
        </w:rPr>
        <w:t xml:space="preserve"> using the simulated SKIM data as the reference.</w:t>
      </w:r>
      <w:r w:rsidR="0068780D">
        <w:rPr>
          <w:rFonts w:ascii="Arial" w:hAnsi="Arial" w:cs="Arial"/>
          <w:sz w:val="20"/>
          <w:szCs w:val="20"/>
        </w:rPr>
        <w:t xml:space="preserve"> </w:t>
      </w:r>
      <w:r w:rsidR="006826FD">
        <w:rPr>
          <w:rFonts w:ascii="Arial" w:hAnsi="Arial" w:cs="Arial"/>
          <w:sz w:val="20"/>
          <w:szCs w:val="20"/>
        </w:rPr>
        <w:t>I</w:t>
      </w:r>
      <w:r w:rsidR="0068780D">
        <w:rPr>
          <w:rFonts w:ascii="Arial" w:hAnsi="Arial" w:cs="Arial"/>
          <w:sz w:val="20"/>
          <w:szCs w:val="20"/>
        </w:rPr>
        <w:t xml:space="preserve">n the majority of cases </w:t>
      </w:r>
      <w:r w:rsidR="009A3D24">
        <w:rPr>
          <w:rFonts w:ascii="Arial" w:hAnsi="Arial" w:cs="Arial"/>
          <w:sz w:val="20"/>
          <w:szCs w:val="20"/>
        </w:rPr>
        <w:t>the simulated SKIM data</w:t>
      </w:r>
      <w:r w:rsidR="0068780D">
        <w:rPr>
          <w:rFonts w:ascii="Arial" w:hAnsi="Arial" w:cs="Arial"/>
          <w:sz w:val="20"/>
          <w:szCs w:val="20"/>
        </w:rPr>
        <w:t xml:space="preserve"> successfully capture the </w:t>
      </w:r>
      <w:r w:rsidR="008A3394">
        <w:rPr>
          <w:rFonts w:ascii="Arial" w:hAnsi="Arial" w:cs="Arial"/>
          <w:sz w:val="20"/>
          <w:szCs w:val="20"/>
        </w:rPr>
        <w:t>different</w:t>
      </w:r>
      <w:r w:rsidR="00C9103D">
        <w:rPr>
          <w:rFonts w:ascii="Arial" w:hAnsi="Arial" w:cs="Arial"/>
          <w:sz w:val="20"/>
          <w:szCs w:val="20"/>
        </w:rPr>
        <w:t xml:space="preserve"> current</w:t>
      </w:r>
      <w:r w:rsidR="00CF576A">
        <w:rPr>
          <w:rFonts w:ascii="Arial" w:hAnsi="Arial" w:cs="Arial"/>
          <w:sz w:val="20"/>
          <w:szCs w:val="20"/>
        </w:rPr>
        <w:t xml:space="preserve"> component</w:t>
      </w:r>
      <w:r w:rsidR="008A3394">
        <w:rPr>
          <w:rFonts w:ascii="Arial" w:hAnsi="Arial" w:cs="Arial"/>
          <w:sz w:val="20"/>
          <w:szCs w:val="20"/>
        </w:rPr>
        <w:t>s</w:t>
      </w:r>
      <w:r w:rsidR="0068780D">
        <w:rPr>
          <w:rFonts w:ascii="Arial" w:hAnsi="Arial" w:cs="Arial"/>
          <w:sz w:val="20"/>
          <w:szCs w:val="20"/>
        </w:rPr>
        <w:t>.</w:t>
      </w:r>
      <w:r w:rsidR="00DB6E53">
        <w:rPr>
          <w:rFonts w:ascii="Arial" w:hAnsi="Arial" w:cs="Arial"/>
          <w:sz w:val="20"/>
          <w:szCs w:val="20"/>
        </w:rPr>
        <w:t xml:space="preserve"> There is </w:t>
      </w:r>
      <w:r w:rsidR="00252570">
        <w:rPr>
          <w:rFonts w:ascii="Arial" w:hAnsi="Arial" w:cs="Arial"/>
          <w:sz w:val="20"/>
          <w:szCs w:val="20"/>
        </w:rPr>
        <w:t xml:space="preserve">however </w:t>
      </w:r>
      <w:r w:rsidR="00DB6E53">
        <w:rPr>
          <w:rFonts w:ascii="Arial" w:hAnsi="Arial" w:cs="Arial"/>
          <w:sz w:val="20"/>
          <w:szCs w:val="20"/>
        </w:rPr>
        <w:t xml:space="preserve">evidence </w:t>
      </w:r>
      <w:r w:rsidR="00252570">
        <w:rPr>
          <w:rFonts w:ascii="Arial" w:hAnsi="Arial" w:cs="Arial"/>
          <w:sz w:val="20"/>
          <w:szCs w:val="20"/>
        </w:rPr>
        <w:t xml:space="preserve">of </w:t>
      </w:r>
      <w:r w:rsidR="00DA408E">
        <w:rPr>
          <w:rFonts w:ascii="Arial" w:hAnsi="Arial" w:cs="Arial"/>
          <w:sz w:val="20"/>
          <w:szCs w:val="20"/>
        </w:rPr>
        <w:t xml:space="preserve">the SKIM data </w:t>
      </w:r>
      <w:r w:rsidR="00162414">
        <w:rPr>
          <w:rFonts w:ascii="Arial" w:hAnsi="Arial" w:cs="Arial"/>
          <w:sz w:val="20"/>
          <w:szCs w:val="20"/>
        </w:rPr>
        <w:t xml:space="preserve">missing some of the </w:t>
      </w:r>
      <w:r w:rsidR="00DA408E" w:rsidRPr="00CA49B1">
        <w:rPr>
          <w:rFonts w:ascii="Arial" w:hAnsi="Arial" w:cs="Arial"/>
          <w:sz w:val="20"/>
          <w:szCs w:val="20"/>
        </w:rPr>
        <w:t>ageostrophic component</w:t>
      </w:r>
      <w:r w:rsidR="00F00AE1">
        <w:rPr>
          <w:rFonts w:ascii="Arial" w:hAnsi="Arial" w:cs="Arial"/>
          <w:sz w:val="20"/>
          <w:szCs w:val="20"/>
        </w:rPr>
        <w:t xml:space="preserve"> during the summer </w:t>
      </w:r>
      <w:r w:rsidR="00732CC4">
        <w:rPr>
          <w:rFonts w:ascii="Arial" w:hAnsi="Arial" w:cs="Arial"/>
          <w:sz w:val="20"/>
          <w:szCs w:val="20"/>
        </w:rPr>
        <w:t>when swell waves are more likely to coincide with</w:t>
      </w:r>
      <w:r w:rsidR="00DA5423">
        <w:rPr>
          <w:rFonts w:ascii="Arial" w:hAnsi="Arial" w:cs="Arial"/>
          <w:sz w:val="20"/>
          <w:szCs w:val="20"/>
        </w:rPr>
        <w:t xml:space="preserve"> low wind </w:t>
      </w:r>
      <w:r w:rsidR="00DE2DF5">
        <w:rPr>
          <w:rFonts w:ascii="Arial" w:hAnsi="Arial" w:cs="Arial"/>
          <w:sz w:val="20"/>
          <w:szCs w:val="20"/>
        </w:rPr>
        <w:t xml:space="preserve">(Figure 5b) </w:t>
      </w:r>
      <w:r w:rsidR="00162414">
        <w:rPr>
          <w:rFonts w:ascii="Arial" w:hAnsi="Arial" w:cs="Arial"/>
          <w:sz w:val="20"/>
          <w:szCs w:val="20"/>
        </w:rPr>
        <w:t xml:space="preserve">and in especially in </w:t>
      </w:r>
      <w:r w:rsidR="00DB6E53">
        <w:rPr>
          <w:rFonts w:ascii="Arial" w:hAnsi="Arial" w:cs="Arial"/>
          <w:sz w:val="20"/>
          <w:szCs w:val="20"/>
        </w:rPr>
        <w:t>Figure 5a ii)</w:t>
      </w:r>
      <w:r w:rsidR="00236910" w:rsidRPr="00CA49B1">
        <w:rPr>
          <w:rFonts w:ascii="Arial" w:hAnsi="Arial" w:cs="Arial"/>
          <w:sz w:val="20"/>
          <w:szCs w:val="20"/>
        </w:rPr>
        <w:t xml:space="preserve">. </w:t>
      </w:r>
      <w:r w:rsidR="009D3F95">
        <w:rPr>
          <w:rFonts w:ascii="Arial" w:hAnsi="Arial" w:cs="Arial"/>
          <w:sz w:val="20"/>
          <w:szCs w:val="20"/>
        </w:rPr>
        <w:t>These issues are</w:t>
      </w:r>
      <w:r w:rsidR="00975CCC" w:rsidRPr="00CA49B1">
        <w:rPr>
          <w:rFonts w:ascii="Arial" w:hAnsi="Arial" w:cs="Arial"/>
          <w:sz w:val="20"/>
          <w:szCs w:val="20"/>
        </w:rPr>
        <w:t xml:space="preserve"> likely related </w:t>
      </w:r>
      <w:r w:rsidR="00D93F96" w:rsidRPr="00CA49B1">
        <w:rPr>
          <w:rFonts w:ascii="Arial" w:eastAsia="Times New Roman" w:hAnsi="Arial" w:cs="Arial"/>
          <w:sz w:val="20"/>
          <w:szCs w:val="20"/>
        </w:rPr>
        <w:t xml:space="preserve">to the inversion of the wave </w:t>
      </w:r>
      <w:r w:rsidR="00B87D75">
        <w:rPr>
          <w:rFonts w:ascii="Arial" w:eastAsia="Times New Roman" w:hAnsi="Arial" w:cs="Arial"/>
          <w:sz w:val="20"/>
          <w:szCs w:val="20"/>
        </w:rPr>
        <w:t xml:space="preserve">Doppler within the </w:t>
      </w:r>
      <w:r w:rsidR="003D6693">
        <w:rPr>
          <w:rFonts w:ascii="Arial" w:eastAsia="Times New Roman" w:hAnsi="Arial" w:cs="Arial"/>
          <w:sz w:val="20"/>
          <w:szCs w:val="20"/>
        </w:rPr>
        <w:t xml:space="preserve">SKIM </w:t>
      </w:r>
      <w:r w:rsidR="00B87D75">
        <w:rPr>
          <w:rFonts w:ascii="Arial" w:eastAsia="Times New Roman" w:hAnsi="Arial" w:cs="Arial"/>
          <w:sz w:val="20"/>
          <w:szCs w:val="20"/>
        </w:rPr>
        <w:t xml:space="preserve">simulation. Multiple </w:t>
      </w:r>
      <w:r w:rsidR="006330ED">
        <w:rPr>
          <w:rFonts w:ascii="Arial" w:eastAsia="Times New Roman" w:hAnsi="Arial" w:cs="Arial"/>
          <w:sz w:val="20"/>
          <w:szCs w:val="20"/>
        </w:rPr>
        <w:t xml:space="preserve">viewing </w:t>
      </w:r>
      <w:r w:rsidR="00D93F96" w:rsidRPr="00CA49B1">
        <w:rPr>
          <w:rFonts w:ascii="Arial" w:eastAsia="Times New Roman" w:hAnsi="Arial" w:cs="Arial"/>
          <w:sz w:val="20"/>
          <w:szCs w:val="20"/>
        </w:rPr>
        <w:t xml:space="preserve">azimuths are needed to </w:t>
      </w:r>
      <w:r w:rsidR="00B87D75">
        <w:rPr>
          <w:rFonts w:ascii="Arial" w:eastAsia="Times New Roman" w:hAnsi="Arial" w:cs="Arial"/>
          <w:sz w:val="20"/>
          <w:szCs w:val="20"/>
        </w:rPr>
        <w:t xml:space="preserve">accurately </w:t>
      </w:r>
      <w:r w:rsidR="00423782">
        <w:rPr>
          <w:rFonts w:ascii="Arial" w:eastAsia="Times New Roman" w:hAnsi="Arial" w:cs="Arial"/>
          <w:sz w:val="20"/>
          <w:szCs w:val="20"/>
        </w:rPr>
        <w:t>calculate</w:t>
      </w:r>
      <w:r w:rsidR="00D93F96" w:rsidRPr="00CA49B1">
        <w:rPr>
          <w:rFonts w:ascii="Arial" w:eastAsia="Times New Roman" w:hAnsi="Arial" w:cs="Arial"/>
          <w:sz w:val="20"/>
          <w:szCs w:val="20"/>
        </w:rPr>
        <w:t xml:space="preserve"> the </w:t>
      </w:r>
      <w:r w:rsidR="00954FCF">
        <w:rPr>
          <w:rFonts w:ascii="Arial" w:eastAsia="Times New Roman" w:hAnsi="Arial" w:cs="Arial"/>
          <w:sz w:val="20"/>
          <w:szCs w:val="20"/>
        </w:rPr>
        <w:t xml:space="preserve">wave </w:t>
      </w:r>
      <w:r w:rsidR="00D93F96" w:rsidRPr="00CA49B1">
        <w:rPr>
          <w:rFonts w:ascii="Arial" w:eastAsia="Times New Roman" w:hAnsi="Arial" w:cs="Arial"/>
          <w:sz w:val="20"/>
          <w:szCs w:val="20"/>
        </w:rPr>
        <w:t>spectrum and momentum</w:t>
      </w:r>
      <w:r w:rsidR="00177917">
        <w:rPr>
          <w:rFonts w:ascii="Arial" w:eastAsia="Times New Roman" w:hAnsi="Arial" w:cs="Arial"/>
          <w:sz w:val="20"/>
          <w:szCs w:val="20"/>
        </w:rPr>
        <w:t>, whe</w:t>
      </w:r>
      <w:r w:rsidR="00063E29">
        <w:rPr>
          <w:rFonts w:ascii="Arial" w:eastAsia="Times New Roman" w:hAnsi="Arial" w:cs="Arial"/>
          <w:sz w:val="20"/>
          <w:szCs w:val="20"/>
        </w:rPr>
        <w:t>r</w:t>
      </w:r>
      <w:r w:rsidR="000A4FA9">
        <w:rPr>
          <w:rFonts w:ascii="Arial" w:eastAsia="Times New Roman" w:hAnsi="Arial" w:cs="Arial"/>
          <w:sz w:val="20"/>
          <w:szCs w:val="20"/>
        </w:rPr>
        <w:t>eas these simulations were derived using</w:t>
      </w:r>
      <w:r w:rsidR="00134A90">
        <w:rPr>
          <w:rFonts w:ascii="Arial" w:eastAsia="Times New Roman" w:hAnsi="Arial" w:cs="Arial"/>
          <w:sz w:val="20"/>
          <w:szCs w:val="20"/>
        </w:rPr>
        <w:t xml:space="preserve"> </w:t>
      </w:r>
      <w:r w:rsidR="00755519">
        <w:rPr>
          <w:rFonts w:ascii="Arial" w:eastAsia="Times New Roman" w:hAnsi="Arial" w:cs="Arial"/>
          <w:sz w:val="20"/>
          <w:szCs w:val="20"/>
        </w:rPr>
        <w:t>a single</w:t>
      </w:r>
      <w:r w:rsidR="001D4285">
        <w:rPr>
          <w:rFonts w:ascii="Arial" w:eastAsia="Times New Roman" w:hAnsi="Arial" w:cs="Arial"/>
          <w:sz w:val="20"/>
          <w:szCs w:val="20"/>
        </w:rPr>
        <w:t xml:space="preserve"> </w:t>
      </w:r>
      <w:r w:rsidR="0009253F">
        <w:rPr>
          <w:rFonts w:ascii="Arial" w:eastAsia="Times New Roman" w:hAnsi="Arial" w:cs="Arial"/>
          <w:sz w:val="20"/>
          <w:szCs w:val="20"/>
        </w:rPr>
        <w:t>azimuth</w:t>
      </w:r>
      <w:r w:rsidR="00D93F96" w:rsidRPr="00CA49B1">
        <w:rPr>
          <w:rFonts w:ascii="Arial" w:eastAsia="Times New Roman" w:hAnsi="Arial" w:cs="Arial"/>
          <w:sz w:val="20"/>
          <w:szCs w:val="20"/>
        </w:rPr>
        <w:t xml:space="preserve">. </w:t>
      </w:r>
      <w:r w:rsidR="00942A2E">
        <w:rPr>
          <w:rFonts w:ascii="Arial" w:eastAsia="Times New Roman" w:hAnsi="Arial" w:cs="Arial"/>
          <w:sz w:val="20"/>
          <w:szCs w:val="20"/>
        </w:rPr>
        <w:t xml:space="preserve">Future updates to the </w:t>
      </w:r>
      <w:r w:rsidR="007238A0">
        <w:rPr>
          <w:rFonts w:ascii="Arial" w:eastAsia="Times New Roman" w:hAnsi="Arial" w:cs="Arial"/>
          <w:sz w:val="20"/>
          <w:szCs w:val="20"/>
        </w:rPr>
        <w:t xml:space="preserve">simulations </w:t>
      </w:r>
      <w:r w:rsidR="00AC7967">
        <w:rPr>
          <w:rFonts w:ascii="Arial" w:eastAsia="Times New Roman" w:hAnsi="Arial" w:cs="Arial"/>
          <w:sz w:val="20"/>
          <w:szCs w:val="20"/>
        </w:rPr>
        <w:t>will</w:t>
      </w:r>
      <w:r w:rsidR="00942A2E">
        <w:rPr>
          <w:rFonts w:ascii="Arial" w:eastAsia="Times New Roman" w:hAnsi="Arial" w:cs="Arial"/>
          <w:sz w:val="20"/>
          <w:szCs w:val="20"/>
        </w:rPr>
        <w:t xml:space="preserve"> improve this</w:t>
      </w:r>
      <w:r w:rsidR="00D93F96" w:rsidRPr="00CA49B1">
        <w:rPr>
          <w:rFonts w:ascii="Arial" w:eastAsia="Times New Roman" w:hAnsi="Arial" w:cs="Arial"/>
          <w:sz w:val="20"/>
          <w:szCs w:val="20"/>
        </w:rPr>
        <w:t>.</w:t>
      </w:r>
    </w:p>
    <w:p w14:paraId="1EF4B946" w14:textId="77777777" w:rsidR="009C416B" w:rsidRDefault="009C416B" w:rsidP="009C416B">
      <w:pPr>
        <w:spacing w:line="480" w:lineRule="auto"/>
        <w:rPr>
          <w:rFonts w:ascii="Arial" w:hAnsi="Arial" w:cs="Arial"/>
          <w:b/>
          <w:sz w:val="20"/>
          <w:szCs w:val="20"/>
        </w:rPr>
      </w:pPr>
    </w:p>
    <w:p w14:paraId="714C5D75" w14:textId="7A4CA9EC" w:rsidR="00356F7E" w:rsidRPr="00E4158B" w:rsidRDefault="00BB30E6" w:rsidP="009C416B">
      <w:pPr>
        <w:spacing w:line="480" w:lineRule="auto"/>
        <w:rPr>
          <w:rFonts w:ascii="Arial" w:hAnsi="Arial" w:cs="Arial"/>
          <w:sz w:val="20"/>
          <w:szCs w:val="20"/>
        </w:rPr>
      </w:pPr>
      <w:r>
        <w:rPr>
          <w:rFonts w:ascii="Arial" w:hAnsi="Arial" w:cs="Arial"/>
          <w:b/>
          <w:sz w:val="20"/>
          <w:szCs w:val="20"/>
        </w:rPr>
        <w:t>4</w:t>
      </w:r>
      <w:r w:rsidR="00356F7E">
        <w:rPr>
          <w:rFonts w:ascii="Arial" w:hAnsi="Arial" w:cs="Arial"/>
          <w:b/>
          <w:sz w:val="20"/>
          <w:szCs w:val="20"/>
        </w:rPr>
        <w:t>.0 Discussion</w:t>
      </w:r>
    </w:p>
    <w:p w14:paraId="70312858" w14:textId="4D679866" w:rsidR="000922F3" w:rsidRDefault="008D4178" w:rsidP="009C416B">
      <w:pPr>
        <w:spacing w:line="480" w:lineRule="auto"/>
        <w:rPr>
          <w:rFonts w:ascii="Arial" w:hAnsi="Arial" w:cs="Arial"/>
          <w:sz w:val="20"/>
          <w:szCs w:val="20"/>
        </w:rPr>
      </w:pPr>
      <w:r>
        <w:rPr>
          <w:rFonts w:ascii="Arial" w:hAnsi="Arial" w:cs="Arial"/>
          <w:sz w:val="20"/>
          <w:szCs w:val="20"/>
        </w:rPr>
        <w:t>T</w:t>
      </w:r>
      <w:r w:rsidR="00464CF8">
        <w:rPr>
          <w:rFonts w:ascii="Arial" w:hAnsi="Arial" w:cs="Arial"/>
          <w:sz w:val="20"/>
          <w:szCs w:val="20"/>
        </w:rPr>
        <w:t xml:space="preserve">his </w:t>
      </w:r>
      <w:r w:rsidR="000C5E12">
        <w:rPr>
          <w:rFonts w:ascii="Arial" w:hAnsi="Arial" w:cs="Arial"/>
          <w:sz w:val="20"/>
          <w:szCs w:val="20"/>
        </w:rPr>
        <w:t>study</w:t>
      </w:r>
      <w:r w:rsidR="000922F3" w:rsidRPr="003C4313">
        <w:rPr>
          <w:rFonts w:ascii="Arial" w:hAnsi="Arial" w:cs="Arial"/>
          <w:sz w:val="20"/>
          <w:szCs w:val="20"/>
        </w:rPr>
        <w:t xml:space="preserve"> </w:t>
      </w:r>
      <w:r w:rsidR="000922F3">
        <w:rPr>
          <w:rFonts w:ascii="Arial" w:hAnsi="Arial" w:cs="Arial"/>
          <w:sz w:val="20"/>
          <w:szCs w:val="20"/>
        </w:rPr>
        <w:t>has identified</w:t>
      </w:r>
      <w:r w:rsidR="00F40EDD">
        <w:rPr>
          <w:rFonts w:ascii="Arial" w:hAnsi="Arial" w:cs="Arial"/>
          <w:sz w:val="20"/>
          <w:szCs w:val="20"/>
        </w:rPr>
        <w:t xml:space="preserve"> that</w:t>
      </w:r>
      <w:r w:rsidR="000922F3" w:rsidRPr="003C4313">
        <w:rPr>
          <w:rFonts w:ascii="Arial" w:hAnsi="Arial" w:cs="Arial"/>
          <w:sz w:val="20"/>
          <w:szCs w:val="20"/>
        </w:rPr>
        <w:t xml:space="preserve"> </w:t>
      </w:r>
      <w:r w:rsidR="0009713F">
        <w:rPr>
          <w:rFonts w:ascii="Arial" w:hAnsi="Arial" w:cs="Arial"/>
          <w:sz w:val="20"/>
          <w:szCs w:val="20"/>
        </w:rPr>
        <w:t xml:space="preserve">pressure driven </w:t>
      </w:r>
      <w:r w:rsidR="007D5586">
        <w:rPr>
          <w:rFonts w:ascii="Arial" w:hAnsi="Arial" w:cs="Arial"/>
          <w:sz w:val="20"/>
          <w:szCs w:val="20"/>
        </w:rPr>
        <w:t xml:space="preserve">geostrophic, </w:t>
      </w:r>
      <w:r w:rsidR="0045069F">
        <w:rPr>
          <w:rFonts w:ascii="Arial" w:hAnsi="Arial" w:cs="Arial"/>
          <w:sz w:val="20"/>
          <w:szCs w:val="20"/>
        </w:rPr>
        <w:t>wind driven</w:t>
      </w:r>
      <w:r w:rsidR="00876201">
        <w:rPr>
          <w:rFonts w:ascii="Arial" w:hAnsi="Arial" w:cs="Arial"/>
          <w:sz w:val="20"/>
          <w:szCs w:val="20"/>
        </w:rPr>
        <w:t xml:space="preserve"> </w:t>
      </w:r>
      <w:r w:rsidR="007D5586">
        <w:rPr>
          <w:rFonts w:ascii="Arial" w:hAnsi="Arial" w:cs="Arial"/>
          <w:sz w:val="20"/>
          <w:szCs w:val="20"/>
        </w:rPr>
        <w:t xml:space="preserve">Ekman and </w:t>
      </w:r>
      <w:r w:rsidR="007E23F0">
        <w:rPr>
          <w:rFonts w:ascii="Arial" w:hAnsi="Arial" w:cs="Arial"/>
          <w:sz w:val="20"/>
          <w:szCs w:val="20"/>
        </w:rPr>
        <w:t xml:space="preserve">wave driven </w:t>
      </w:r>
      <w:r w:rsidR="006B29A0">
        <w:rPr>
          <w:rFonts w:ascii="Arial" w:hAnsi="Arial" w:cs="Arial"/>
          <w:sz w:val="20"/>
          <w:szCs w:val="20"/>
        </w:rPr>
        <w:t xml:space="preserve">Stokes </w:t>
      </w:r>
      <w:r w:rsidR="00F40EDD">
        <w:rPr>
          <w:rFonts w:ascii="Arial" w:hAnsi="Arial" w:cs="Arial"/>
          <w:sz w:val="20"/>
          <w:szCs w:val="20"/>
        </w:rPr>
        <w:t xml:space="preserve">currents are </w:t>
      </w:r>
      <w:proofErr w:type="gramStart"/>
      <w:r w:rsidR="00F40EDD">
        <w:rPr>
          <w:rFonts w:ascii="Arial" w:hAnsi="Arial" w:cs="Arial"/>
          <w:sz w:val="20"/>
          <w:szCs w:val="20"/>
        </w:rPr>
        <w:t>all important</w:t>
      </w:r>
      <w:proofErr w:type="gramEnd"/>
      <w:r w:rsidR="00F40EDD">
        <w:rPr>
          <w:rFonts w:ascii="Arial" w:hAnsi="Arial" w:cs="Arial"/>
          <w:sz w:val="20"/>
          <w:szCs w:val="20"/>
        </w:rPr>
        <w:t xml:space="preserve"> for characterising cross-shelf transport. It also</w:t>
      </w:r>
      <w:r w:rsidR="000922F3" w:rsidRPr="003C4313">
        <w:rPr>
          <w:rFonts w:ascii="Arial" w:hAnsi="Arial" w:cs="Arial"/>
          <w:sz w:val="20"/>
          <w:szCs w:val="20"/>
        </w:rPr>
        <w:t xml:space="preserve"> identifies when </w:t>
      </w:r>
      <w:r w:rsidR="00F84E82">
        <w:rPr>
          <w:rFonts w:ascii="Arial" w:hAnsi="Arial" w:cs="Arial"/>
          <w:sz w:val="20"/>
          <w:szCs w:val="20"/>
        </w:rPr>
        <w:t xml:space="preserve">and where each component </w:t>
      </w:r>
      <w:r w:rsidR="003E578E">
        <w:rPr>
          <w:rFonts w:ascii="Arial" w:hAnsi="Arial" w:cs="Arial"/>
          <w:sz w:val="20"/>
          <w:szCs w:val="20"/>
        </w:rPr>
        <w:t xml:space="preserve">is likely to </w:t>
      </w:r>
      <w:r w:rsidR="00E5218A">
        <w:rPr>
          <w:rFonts w:ascii="Arial" w:hAnsi="Arial" w:cs="Arial"/>
          <w:sz w:val="20"/>
          <w:szCs w:val="20"/>
        </w:rPr>
        <w:t>dominate</w:t>
      </w:r>
      <w:r w:rsidR="00F17E01">
        <w:rPr>
          <w:rFonts w:ascii="Arial" w:hAnsi="Arial" w:cs="Arial"/>
          <w:sz w:val="20"/>
          <w:szCs w:val="20"/>
        </w:rPr>
        <w:t>, or be significant</w:t>
      </w:r>
      <w:r w:rsidR="00025E6E">
        <w:rPr>
          <w:rFonts w:ascii="Arial" w:hAnsi="Arial" w:cs="Arial"/>
          <w:sz w:val="20"/>
          <w:szCs w:val="20"/>
        </w:rPr>
        <w:t>,</w:t>
      </w:r>
      <w:r w:rsidR="00EC3E1F">
        <w:rPr>
          <w:rFonts w:ascii="Arial" w:hAnsi="Arial" w:cs="Arial"/>
          <w:sz w:val="20"/>
          <w:szCs w:val="20"/>
        </w:rPr>
        <w:t xml:space="preserve"> for different shelf-</w:t>
      </w:r>
      <w:r w:rsidR="000922F3" w:rsidRPr="003C4313">
        <w:rPr>
          <w:rFonts w:ascii="Arial" w:hAnsi="Arial" w:cs="Arial"/>
          <w:sz w:val="20"/>
          <w:szCs w:val="20"/>
        </w:rPr>
        <w:t>seas.</w:t>
      </w:r>
      <w:r w:rsidR="00AE2177">
        <w:rPr>
          <w:rFonts w:ascii="Arial" w:hAnsi="Arial" w:cs="Arial"/>
          <w:sz w:val="20"/>
          <w:szCs w:val="20"/>
        </w:rPr>
        <w:t xml:space="preserve"> </w:t>
      </w:r>
      <w:r w:rsidR="001444B1">
        <w:rPr>
          <w:rFonts w:ascii="Arial" w:hAnsi="Arial" w:cs="Arial"/>
          <w:sz w:val="20"/>
          <w:szCs w:val="20"/>
        </w:rPr>
        <w:t xml:space="preserve">The </w:t>
      </w:r>
      <w:r w:rsidR="005A3F42">
        <w:rPr>
          <w:rFonts w:ascii="Arial" w:hAnsi="Arial" w:cs="Arial"/>
          <w:sz w:val="20"/>
          <w:szCs w:val="20"/>
        </w:rPr>
        <w:t xml:space="preserve">results </w:t>
      </w:r>
      <w:r w:rsidR="001444B1">
        <w:rPr>
          <w:rFonts w:ascii="Arial" w:hAnsi="Arial" w:cs="Arial"/>
          <w:sz w:val="20"/>
          <w:szCs w:val="20"/>
        </w:rPr>
        <w:t>presented</w:t>
      </w:r>
      <w:r w:rsidR="00AE2177">
        <w:rPr>
          <w:rFonts w:ascii="Arial" w:hAnsi="Arial" w:cs="Arial"/>
          <w:sz w:val="20"/>
          <w:szCs w:val="20"/>
        </w:rPr>
        <w:t xml:space="preserve"> </w:t>
      </w:r>
      <w:r w:rsidR="009213B3">
        <w:rPr>
          <w:rFonts w:ascii="Arial" w:hAnsi="Arial" w:cs="Arial"/>
          <w:sz w:val="20"/>
          <w:szCs w:val="20"/>
        </w:rPr>
        <w:t xml:space="preserve">are consistent with </w:t>
      </w:r>
      <w:r w:rsidR="009A05CB">
        <w:rPr>
          <w:rFonts w:ascii="Arial" w:hAnsi="Arial" w:cs="Arial"/>
          <w:sz w:val="20"/>
          <w:szCs w:val="20"/>
        </w:rPr>
        <w:t>short time-</w:t>
      </w:r>
      <w:r w:rsidR="00F97331">
        <w:rPr>
          <w:rFonts w:ascii="Arial" w:hAnsi="Arial" w:cs="Arial"/>
          <w:sz w:val="20"/>
          <w:szCs w:val="20"/>
        </w:rPr>
        <w:t xml:space="preserve">scale </w:t>
      </w:r>
      <w:r w:rsidR="009213B3">
        <w:rPr>
          <w:rFonts w:ascii="Arial" w:hAnsi="Arial" w:cs="Arial"/>
          <w:sz w:val="20"/>
          <w:szCs w:val="20"/>
        </w:rPr>
        <w:t>regional</w:t>
      </w:r>
      <w:r w:rsidR="00AE2177">
        <w:rPr>
          <w:rFonts w:ascii="Arial" w:hAnsi="Arial" w:cs="Arial"/>
          <w:sz w:val="20"/>
          <w:szCs w:val="20"/>
        </w:rPr>
        <w:t xml:space="preserve"> studies</w:t>
      </w:r>
      <w:r w:rsidR="009A05CB">
        <w:rPr>
          <w:rFonts w:ascii="Arial" w:hAnsi="Arial" w:cs="Arial"/>
          <w:sz w:val="20"/>
          <w:szCs w:val="20"/>
        </w:rPr>
        <w:t>. This analysis</w:t>
      </w:r>
      <w:r w:rsidR="00397822">
        <w:rPr>
          <w:rFonts w:ascii="Arial" w:hAnsi="Arial" w:cs="Arial"/>
          <w:sz w:val="20"/>
          <w:szCs w:val="20"/>
        </w:rPr>
        <w:t xml:space="preserve"> </w:t>
      </w:r>
      <w:r w:rsidR="0042102B">
        <w:rPr>
          <w:rFonts w:ascii="Arial" w:hAnsi="Arial" w:cs="Arial"/>
          <w:sz w:val="20"/>
          <w:szCs w:val="20"/>
        </w:rPr>
        <w:t>highlight</w:t>
      </w:r>
      <w:r w:rsidR="00521D73">
        <w:rPr>
          <w:rFonts w:ascii="Arial" w:hAnsi="Arial" w:cs="Arial"/>
          <w:sz w:val="20"/>
          <w:szCs w:val="20"/>
        </w:rPr>
        <w:t>s</w:t>
      </w:r>
      <w:r w:rsidR="009B6CF7">
        <w:rPr>
          <w:rFonts w:ascii="Arial" w:hAnsi="Arial" w:cs="Arial"/>
          <w:sz w:val="20"/>
          <w:szCs w:val="20"/>
        </w:rPr>
        <w:t xml:space="preserve"> </w:t>
      </w:r>
      <w:r w:rsidR="00CC4456">
        <w:rPr>
          <w:rFonts w:ascii="Arial" w:hAnsi="Arial" w:cs="Arial"/>
          <w:sz w:val="20"/>
          <w:szCs w:val="20"/>
        </w:rPr>
        <w:t>the difficulty in using isolated</w:t>
      </w:r>
      <w:r w:rsidR="007013DF">
        <w:rPr>
          <w:rFonts w:ascii="Arial" w:hAnsi="Arial" w:cs="Arial"/>
          <w:sz w:val="20"/>
          <w:szCs w:val="20"/>
        </w:rPr>
        <w:t xml:space="preserve"> </w:t>
      </w:r>
      <w:r w:rsidR="001633E0" w:rsidRPr="001633E0">
        <w:rPr>
          <w:rFonts w:ascii="Arial" w:hAnsi="Arial" w:cs="Arial"/>
          <w:i/>
          <w:sz w:val="20"/>
          <w:szCs w:val="20"/>
        </w:rPr>
        <w:t>in situ</w:t>
      </w:r>
      <w:r w:rsidR="001633E0">
        <w:rPr>
          <w:rFonts w:ascii="Arial" w:hAnsi="Arial" w:cs="Arial"/>
          <w:sz w:val="20"/>
          <w:szCs w:val="20"/>
        </w:rPr>
        <w:t xml:space="preserve"> </w:t>
      </w:r>
      <w:r w:rsidR="009B6CF7">
        <w:rPr>
          <w:rFonts w:ascii="Arial" w:hAnsi="Arial" w:cs="Arial"/>
          <w:sz w:val="20"/>
          <w:szCs w:val="20"/>
        </w:rPr>
        <w:t>studies</w:t>
      </w:r>
      <w:r w:rsidR="009E054E">
        <w:rPr>
          <w:rFonts w:ascii="Arial" w:hAnsi="Arial" w:cs="Arial"/>
          <w:sz w:val="20"/>
          <w:szCs w:val="20"/>
        </w:rPr>
        <w:t xml:space="preserve"> to </w:t>
      </w:r>
      <w:r w:rsidR="00CC4456">
        <w:rPr>
          <w:rFonts w:ascii="Arial" w:hAnsi="Arial" w:cs="Arial"/>
          <w:sz w:val="20"/>
          <w:szCs w:val="20"/>
        </w:rPr>
        <w:t xml:space="preserve">characterise the </w:t>
      </w:r>
      <w:r w:rsidR="00021F10">
        <w:rPr>
          <w:rFonts w:ascii="Arial" w:hAnsi="Arial" w:cs="Arial"/>
          <w:sz w:val="20"/>
          <w:szCs w:val="20"/>
        </w:rPr>
        <w:t>wider shelf regions</w:t>
      </w:r>
      <w:r w:rsidR="00CC4456">
        <w:rPr>
          <w:rFonts w:ascii="Arial" w:hAnsi="Arial" w:cs="Arial"/>
          <w:sz w:val="20"/>
          <w:szCs w:val="20"/>
        </w:rPr>
        <w:t>,</w:t>
      </w:r>
      <w:r w:rsidR="00021F10">
        <w:rPr>
          <w:rFonts w:ascii="Arial" w:hAnsi="Arial" w:cs="Arial"/>
          <w:sz w:val="20"/>
          <w:szCs w:val="20"/>
        </w:rPr>
        <w:t xml:space="preserve"> as </w:t>
      </w:r>
      <w:r w:rsidR="00D92F3C">
        <w:rPr>
          <w:rFonts w:ascii="Arial" w:hAnsi="Arial" w:cs="Arial"/>
          <w:sz w:val="20"/>
          <w:szCs w:val="20"/>
        </w:rPr>
        <w:t xml:space="preserve">important </w:t>
      </w:r>
      <w:r w:rsidR="00CB6E29">
        <w:rPr>
          <w:rFonts w:ascii="Arial" w:hAnsi="Arial" w:cs="Arial"/>
          <w:sz w:val="20"/>
          <w:szCs w:val="20"/>
        </w:rPr>
        <w:t>vari</w:t>
      </w:r>
      <w:r w:rsidR="00D950C6">
        <w:rPr>
          <w:rFonts w:ascii="Arial" w:hAnsi="Arial" w:cs="Arial"/>
          <w:sz w:val="20"/>
          <w:szCs w:val="20"/>
        </w:rPr>
        <w:t>a</w:t>
      </w:r>
      <w:r w:rsidR="00CB6E29">
        <w:rPr>
          <w:rFonts w:ascii="Arial" w:hAnsi="Arial" w:cs="Arial"/>
          <w:sz w:val="20"/>
          <w:szCs w:val="20"/>
        </w:rPr>
        <w:t>bility</w:t>
      </w:r>
      <w:r w:rsidR="004E7752">
        <w:rPr>
          <w:rFonts w:ascii="Arial" w:hAnsi="Arial" w:cs="Arial"/>
          <w:sz w:val="20"/>
          <w:szCs w:val="20"/>
        </w:rPr>
        <w:t xml:space="preserve"> that exists elsewhere along the same </w:t>
      </w:r>
      <w:r w:rsidR="00EE0E3F">
        <w:rPr>
          <w:rFonts w:ascii="Arial" w:hAnsi="Arial" w:cs="Arial"/>
          <w:sz w:val="20"/>
          <w:szCs w:val="20"/>
        </w:rPr>
        <w:t>shelf</w:t>
      </w:r>
      <w:r w:rsidR="00577C28">
        <w:rPr>
          <w:rFonts w:ascii="Arial" w:hAnsi="Arial" w:cs="Arial"/>
          <w:sz w:val="20"/>
          <w:szCs w:val="20"/>
        </w:rPr>
        <w:t>-</w:t>
      </w:r>
      <w:r w:rsidR="00615315">
        <w:rPr>
          <w:rFonts w:ascii="Arial" w:hAnsi="Arial" w:cs="Arial"/>
          <w:sz w:val="20"/>
          <w:szCs w:val="20"/>
        </w:rPr>
        <w:t>edge</w:t>
      </w:r>
      <w:r w:rsidR="00BA622D">
        <w:rPr>
          <w:rFonts w:ascii="Arial" w:hAnsi="Arial" w:cs="Arial"/>
          <w:sz w:val="20"/>
          <w:szCs w:val="20"/>
        </w:rPr>
        <w:t xml:space="preserve"> can</w:t>
      </w:r>
      <w:r w:rsidR="005370E2">
        <w:rPr>
          <w:rFonts w:ascii="Arial" w:hAnsi="Arial" w:cs="Arial"/>
          <w:sz w:val="20"/>
          <w:szCs w:val="20"/>
        </w:rPr>
        <w:t xml:space="preserve"> be</w:t>
      </w:r>
      <w:r w:rsidR="00123E6F">
        <w:rPr>
          <w:rFonts w:ascii="Arial" w:hAnsi="Arial" w:cs="Arial"/>
          <w:sz w:val="20"/>
          <w:szCs w:val="20"/>
        </w:rPr>
        <w:t xml:space="preserve"> missed</w:t>
      </w:r>
      <w:r w:rsidR="0036617C">
        <w:rPr>
          <w:rFonts w:ascii="Arial" w:hAnsi="Arial" w:cs="Arial"/>
          <w:sz w:val="20"/>
          <w:szCs w:val="20"/>
        </w:rPr>
        <w:t>. G</w:t>
      </w:r>
      <w:r w:rsidR="00982FE9">
        <w:rPr>
          <w:rFonts w:ascii="Arial" w:hAnsi="Arial" w:cs="Arial"/>
          <w:sz w:val="20"/>
          <w:szCs w:val="20"/>
        </w:rPr>
        <w:t>lobally</w:t>
      </w:r>
      <w:r w:rsidR="00D950C6">
        <w:rPr>
          <w:rFonts w:ascii="Arial" w:hAnsi="Arial" w:cs="Arial"/>
          <w:sz w:val="20"/>
          <w:szCs w:val="20"/>
        </w:rPr>
        <w:t xml:space="preserve"> the relationshi</w:t>
      </w:r>
      <w:r w:rsidR="00861B67">
        <w:rPr>
          <w:rFonts w:ascii="Arial" w:hAnsi="Arial" w:cs="Arial"/>
          <w:sz w:val="20"/>
          <w:szCs w:val="20"/>
        </w:rPr>
        <w:t xml:space="preserve">p between the different current </w:t>
      </w:r>
      <w:r w:rsidR="00D950C6">
        <w:rPr>
          <w:rFonts w:ascii="Arial" w:hAnsi="Arial" w:cs="Arial"/>
          <w:sz w:val="20"/>
          <w:szCs w:val="20"/>
        </w:rPr>
        <w:t>components</w:t>
      </w:r>
      <w:r w:rsidR="00FB4CA8">
        <w:rPr>
          <w:rFonts w:ascii="Arial" w:hAnsi="Arial" w:cs="Arial"/>
          <w:sz w:val="20"/>
          <w:szCs w:val="20"/>
        </w:rPr>
        <w:t xml:space="preserve"> (g</w:t>
      </w:r>
      <w:r w:rsidR="00861B67">
        <w:rPr>
          <w:rFonts w:ascii="Arial" w:hAnsi="Arial" w:cs="Arial"/>
          <w:sz w:val="20"/>
          <w:szCs w:val="20"/>
        </w:rPr>
        <w:t>eostrophic, Ekman, Stokes and other ageostrophic components)</w:t>
      </w:r>
      <w:r w:rsidR="00D950C6">
        <w:rPr>
          <w:rFonts w:ascii="Arial" w:hAnsi="Arial" w:cs="Arial"/>
          <w:sz w:val="20"/>
          <w:szCs w:val="20"/>
        </w:rPr>
        <w:t xml:space="preserve"> and their strength can be </w:t>
      </w:r>
      <w:r w:rsidR="00366877">
        <w:rPr>
          <w:rFonts w:ascii="Arial" w:hAnsi="Arial" w:cs="Arial"/>
          <w:sz w:val="20"/>
          <w:szCs w:val="20"/>
        </w:rPr>
        <w:t>highly vari</w:t>
      </w:r>
      <w:r w:rsidR="00B62C3D">
        <w:rPr>
          <w:rFonts w:ascii="Arial" w:hAnsi="Arial" w:cs="Arial"/>
          <w:sz w:val="20"/>
          <w:szCs w:val="20"/>
        </w:rPr>
        <w:t>able</w:t>
      </w:r>
      <w:r w:rsidR="00B36280">
        <w:rPr>
          <w:rFonts w:ascii="Arial" w:hAnsi="Arial" w:cs="Arial"/>
          <w:sz w:val="20"/>
          <w:szCs w:val="20"/>
        </w:rPr>
        <w:t xml:space="preserve"> in space and between seasons</w:t>
      </w:r>
      <w:r w:rsidR="004F2A60">
        <w:rPr>
          <w:rFonts w:ascii="Arial" w:hAnsi="Arial" w:cs="Arial"/>
          <w:sz w:val="20"/>
          <w:szCs w:val="20"/>
        </w:rPr>
        <w:t>.  F</w:t>
      </w:r>
      <w:r w:rsidR="0064478F">
        <w:rPr>
          <w:rFonts w:ascii="Arial" w:hAnsi="Arial" w:cs="Arial"/>
          <w:sz w:val="20"/>
          <w:szCs w:val="20"/>
        </w:rPr>
        <w:t xml:space="preserve">uture studies should attempt to quantify all </w:t>
      </w:r>
      <w:r w:rsidR="00861B67">
        <w:rPr>
          <w:rFonts w:ascii="Arial" w:hAnsi="Arial" w:cs="Arial"/>
          <w:sz w:val="20"/>
          <w:szCs w:val="20"/>
        </w:rPr>
        <w:t xml:space="preserve">major </w:t>
      </w:r>
      <w:r w:rsidR="00E075E5">
        <w:rPr>
          <w:rFonts w:ascii="Arial" w:hAnsi="Arial" w:cs="Arial"/>
          <w:sz w:val="20"/>
          <w:szCs w:val="20"/>
        </w:rPr>
        <w:t>components and avoid assumptions</w:t>
      </w:r>
      <w:r w:rsidR="00DB0156">
        <w:rPr>
          <w:rFonts w:ascii="Arial" w:hAnsi="Arial" w:cs="Arial"/>
          <w:sz w:val="20"/>
          <w:szCs w:val="20"/>
        </w:rPr>
        <w:t xml:space="preserve"> that</w:t>
      </w:r>
      <w:r w:rsidR="00DA09AF">
        <w:rPr>
          <w:rFonts w:ascii="Arial" w:hAnsi="Arial" w:cs="Arial"/>
          <w:sz w:val="20"/>
          <w:szCs w:val="20"/>
        </w:rPr>
        <w:t xml:space="preserve"> the importance of each </w:t>
      </w:r>
      <w:r w:rsidR="00337EF0">
        <w:rPr>
          <w:rFonts w:ascii="Arial" w:hAnsi="Arial" w:cs="Arial"/>
          <w:sz w:val="20"/>
          <w:szCs w:val="20"/>
        </w:rPr>
        <w:t xml:space="preserve">component </w:t>
      </w:r>
      <w:r w:rsidR="00DA09AF">
        <w:rPr>
          <w:rFonts w:ascii="Arial" w:hAnsi="Arial" w:cs="Arial"/>
          <w:sz w:val="20"/>
          <w:szCs w:val="20"/>
        </w:rPr>
        <w:t>is time independent.</w:t>
      </w:r>
    </w:p>
    <w:p w14:paraId="18BB124C" w14:textId="77777777" w:rsidR="00770EE1" w:rsidRDefault="00770EE1" w:rsidP="005F2CC9">
      <w:pPr>
        <w:spacing w:line="480" w:lineRule="auto"/>
        <w:rPr>
          <w:rFonts w:ascii="Arial" w:hAnsi="Arial" w:cs="Arial"/>
          <w:sz w:val="20"/>
          <w:szCs w:val="20"/>
        </w:rPr>
      </w:pPr>
    </w:p>
    <w:p w14:paraId="18970EFD" w14:textId="65A806A9" w:rsidR="009C416B" w:rsidRDefault="00082ED1" w:rsidP="00770EE1">
      <w:pPr>
        <w:spacing w:line="480" w:lineRule="auto"/>
        <w:rPr>
          <w:rFonts w:ascii="Arial" w:hAnsi="Arial" w:cs="Arial"/>
          <w:sz w:val="20"/>
          <w:szCs w:val="20"/>
        </w:rPr>
      </w:pPr>
      <w:r>
        <w:rPr>
          <w:rFonts w:ascii="Arial" w:hAnsi="Arial" w:cs="Arial"/>
          <w:sz w:val="20"/>
          <w:szCs w:val="20"/>
        </w:rPr>
        <w:t>T</w:t>
      </w:r>
      <w:r w:rsidR="00770EE1" w:rsidRPr="003C4313">
        <w:rPr>
          <w:rFonts w:ascii="Arial" w:hAnsi="Arial" w:cs="Arial"/>
          <w:sz w:val="20"/>
          <w:szCs w:val="20"/>
        </w:rPr>
        <w:t xml:space="preserve">he </w:t>
      </w:r>
      <w:r w:rsidR="00770EE1" w:rsidRPr="003C4313">
        <w:rPr>
          <w:rFonts w:ascii="Arial" w:hAnsi="Arial" w:cs="Arial"/>
          <w:sz w:val="20"/>
          <w:szCs w:val="20"/>
        </w:rPr>
        <w:sym w:font="Symbol" w:char="F0EA"/>
      </w:r>
      <w:proofErr w:type="gramStart"/>
      <w:r w:rsidR="00770EE1" w:rsidRPr="003C4313">
        <w:rPr>
          <w:rFonts w:ascii="Arial" w:hAnsi="Arial" w:cs="Arial"/>
          <w:b/>
          <w:sz w:val="20"/>
          <w:szCs w:val="20"/>
        </w:rPr>
        <w:t>n</w:t>
      </w:r>
      <w:r w:rsidR="00770EE1" w:rsidRPr="003C4313">
        <w:rPr>
          <w:rFonts w:ascii="Arial" w:hAnsi="Arial" w:cs="Arial"/>
          <w:sz w:val="20"/>
          <w:szCs w:val="20"/>
        </w:rPr>
        <w:t>(</w:t>
      </w:r>
      <w:proofErr w:type="gramEnd"/>
      <w:r w:rsidR="00770EE1" w:rsidRPr="003C4313">
        <w:rPr>
          <w:rFonts w:ascii="Arial" w:hAnsi="Arial" w:cs="Arial"/>
          <w:sz w:val="20"/>
          <w:szCs w:val="20"/>
        </w:rPr>
        <w:t>C</w:t>
      </w:r>
      <w:r w:rsidR="00770EE1" w:rsidRPr="003C4313">
        <w:rPr>
          <w:rFonts w:ascii="Arial" w:hAnsi="Arial" w:cs="Arial"/>
          <w:sz w:val="20"/>
          <w:szCs w:val="20"/>
          <w:vertAlign w:val="subscript"/>
        </w:rPr>
        <w:t>E</w:t>
      </w:r>
      <w:r w:rsidR="00770EE1" w:rsidRPr="003C4313">
        <w:rPr>
          <w:rFonts w:ascii="Arial" w:hAnsi="Arial" w:cs="Arial"/>
          <w:sz w:val="20"/>
          <w:szCs w:val="20"/>
        </w:rPr>
        <w:t xml:space="preserve"> + 45°)</w:t>
      </w:r>
      <w:r w:rsidR="00770EE1" w:rsidRPr="003C4313">
        <w:rPr>
          <w:rFonts w:ascii="Arial" w:hAnsi="Arial" w:cs="Arial"/>
          <w:sz w:val="20"/>
          <w:szCs w:val="20"/>
        </w:rPr>
        <w:sym w:font="Symbol" w:char="F0EA"/>
      </w:r>
      <w:r w:rsidR="00770EE1" w:rsidRPr="003C4313">
        <w:rPr>
          <w:rFonts w:ascii="Arial" w:hAnsi="Arial" w:cs="Arial"/>
          <w:sz w:val="20"/>
          <w:szCs w:val="20"/>
        </w:rPr>
        <w:t xml:space="preserve"> </w:t>
      </w:r>
      <w:r w:rsidR="006C5846">
        <w:rPr>
          <w:rFonts w:ascii="Arial" w:hAnsi="Arial" w:cs="Arial"/>
          <w:sz w:val="20"/>
          <w:szCs w:val="20"/>
        </w:rPr>
        <w:t>approach is</w:t>
      </w:r>
      <w:r w:rsidR="00770EE1" w:rsidRPr="003C4313">
        <w:rPr>
          <w:rFonts w:ascii="Arial" w:hAnsi="Arial" w:cs="Arial"/>
          <w:sz w:val="20"/>
          <w:szCs w:val="20"/>
        </w:rPr>
        <w:t xml:space="preserve"> </w:t>
      </w:r>
      <w:r w:rsidR="00770EE1">
        <w:rPr>
          <w:rFonts w:ascii="Arial" w:hAnsi="Arial" w:cs="Arial"/>
          <w:sz w:val="20"/>
          <w:szCs w:val="20"/>
        </w:rPr>
        <w:t>used to provide an indicator</w:t>
      </w:r>
      <w:r w:rsidR="00770EE1" w:rsidRPr="003C4313">
        <w:rPr>
          <w:rFonts w:ascii="Arial" w:hAnsi="Arial" w:cs="Arial"/>
          <w:sz w:val="20"/>
          <w:szCs w:val="20"/>
        </w:rPr>
        <w:t xml:space="preserve"> of the upper bounds</w:t>
      </w:r>
      <w:r w:rsidR="006C5846">
        <w:rPr>
          <w:rFonts w:ascii="Arial" w:hAnsi="Arial" w:cs="Arial"/>
          <w:sz w:val="20"/>
          <w:szCs w:val="20"/>
        </w:rPr>
        <w:t xml:space="preserve"> of C</w:t>
      </w:r>
      <w:r w:rsidR="006C5846" w:rsidRPr="006C5846">
        <w:rPr>
          <w:rFonts w:ascii="Arial" w:hAnsi="Arial" w:cs="Arial"/>
          <w:sz w:val="20"/>
          <w:szCs w:val="20"/>
          <w:vertAlign w:val="subscript"/>
        </w:rPr>
        <w:t>E</w:t>
      </w:r>
      <w:r w:rsidR="006C5846">
        <w:rPr>
          <w:rFonts w:ascii="Arial" w:hAnsi="Arial" w:cs="Arial"/>
          <w:sz w:val="20"/>
          <w:szCs w:val="20"/>
        </w:rPr>
        <w:t xml:space="preserve"> </w:t>
      </w:r>
      <w:r w:rsidR="006C5846" w:rsidRPr="003C4313">
        <w:rPr>
          <w:rFonts w:ascii="Arial" w:hAnsi="Arial" w:cs="Arial"/>
          <w:sz w:val="20"/>
          <w:szCs w:val="20"/>
        </w:rPr>
        <w:t>across the mixed layer</w:t>
      </w:r>
      <w:r w:rsidR="00770EE1" w:rsidRPr="003C4313">
        <w:rPr>
          <w:rFonts w:ascii="Arial" w:hAnsi="Arial" w:cs="Arial"/>
          <w:sz w:val="20"/>
          <w:szCs w:val="20"/>
        </w:rPr>
        <w:t>. This approa</w:t>
      </w:r>
      <w:r w:rsidR="009135BC">
        <w:rPr>
          <w:rFonts w:ascii="Arial" w:hAnsi="Arial" w:cs="Arial"/>
          <w:sz w:val="20"/>
          <w:szCs w:val="20"/>
        </w:rPr>
        <w:t xml:space="preserve">ch is </w:t>
      </w:r>
      <w:r w:rsidR="006C5846">
        <w:rPr>
          <w:rFonts w:ascii="Arial" w:hAnsi="Arial" w:cs="Arial"/>
          <w:sz w:val="20"/>
          <w:szCs w:val="20"/>
        </w:rPr>
        <w:t xml:space="preserve">a likely </w:t>
      </w:r>
      <w:r w:rsidR="00770EE1" w:rsidRPr="003C4313">
        <w:rPr>
          <w:rFonts w:ascii="Arial" w:hAnsi="Arial" w:cs="Arial"/>
          <w:sz w:val="20"/>
          <w:szCs w:val="20"/>
        </w:rPr>
        <w:t>overestimate</w:t>
      </w:r>
      <w:r w:rsidR="00F3296B">
        <w:rPr>
          <w:rFonts w:ascii="Arial" w:hAnsi="Arial" w:cs="Arial"/>
          <w:sz w:val="20"/>
          <w:szCs w:val="20"/>
        </w:rPr>
        <w:t>,</w:t>
      </w:r>
      <w:r w:rsidR="00770EE1" w:rsidRPr="003C4313">
        <w:rPr>
          <w:rFonts w:ascii="Arial" w:hAnsi="Arial" w:cs="Arial"/>
          <w:sz w:val="20"/>
          <w:szCs w:val="20"/>
        </w:rPr>
        <w:t xml:space="preserve"> </w:t>
      </w:r>
      <w:r w:rsidR="00C20635">
        <w:rPr>
          <w:rFonts w:ascii="Arial" w:hAnsi="Arial" w:cs="Arial"/>
          <w:sz w:val="20"/>
          <w:szCs w:val="20"/>
        </w:rPr>
        <w:t>as it does not take account of</w:t>
      </w:r>
      <w:r w:rsidR="00770EE1" w:rsidRPr="003C4313">
        <w:rPr>
          <w:rFonts w:ascii="Arial" w:hAnsi="Arial" w:cs="Arial"/>
          <w:sz w:val="20"/>
          <w:szCs w:val="20"/>
        </w:rPr>
        <w:t xml:space="preserve"> the exponential decrease of C</w:t>
      </w:r>
      <w:r w:rsidR="00770EE1" w:rsidRPr="003C4313">
        <w:rPr>
          <w:rFonts w:ascii="Arial" w:hAnsi="Arial" w:cs="Arial"/>
          <w:sz w:val="20"/>
          <w:szCs w:val="20"/>
          <w:vertAlign w:val="subscript"/>
        </w:rPr>
        <w:t>E</w:t>
      </w:r>
      <w:r w:rsidR="00770EE1">
        <w:rPr>
          <w:rFonts w:ascii="Arial" w:hAnsi="Arial" w:cs="Arial"/>
          <w:sz w:val="20"/>
          <w:szCs w:val="20"/>
        </w:rPr>
        <w:t xml:space="preserve"> with depth</w:t>
      </w:r>
      <w:r w:rsidR="00770EE1" w:rsidRPr="003C4313">
        <w:rPr>
          <w:rFonts w:ascii="Arial" w:hAnsi="Arial" w:cs="Arial"/>
          <w:sz w:val="20"/>
          <w:szCs w:val="20"/>
        </w:rPr>
        <w:t>.</w:t>
      </w:r>
      <w:r w:rsidR="0037101B">
        <w:rPr>
          <w:rFonts w:ascii="Arial" w:hAnsi="Arial" w:cs="Arial"/>
          <w:sz w:val="20"/>
          <w:szCs w:val="20"/>
        </w:rPr>
        <w:t xml:space="preserve"> However </w:t>
      </w:r>
      <w:r w:rsidR="00C304CF">
        <w:rPr>
          <w:rFonts w:ascii="Arial" w:hAnsi="Arial" w:cs="Arial"/>
          <w:sz w:val="20"/>
          <w:szCs w:val="20"/>
        </w:rPr>
        <w:t xml:space="preserve">the results are consistent with published studies (table 1) and </w:t>
      </w:r>
      <w:r w:rsidR="00EB265B">
        <w:rPr>
          <w:rFonts w:ascii="Arial" w:hAnsi="Arial" w:cs="Arial"/>
          <w:sz w:val="20"/>
          <w:szCs w:val="20"/>
        </w:rPr>
        <w:t>the</w:t>
      </w:r>
      <w:r w:rsidR="0037101B">
        <w:rPr>
          <w:rFonts w:ascii="Arial" w:hAnsi="Arial" w:cs="Arial"/>
          <w:sz w:val="20"/>
          <w:szCs w:val="20"/>
        </w:rPr>
        <w:t>re are clearly</w:t>
      </w:r>
      <w:r w:rsidR="00AF0088">
        <w:rPr>
          <w:rFonts w:ascii="Arial" w:hAnsi="Arial" w:cs="Arial"/>
          <w:sz w:val="20"/>
          <w:szCs w:val="20"/>
        </w:rPr>
        <w:t xml:space="preserve"> </w:t>
      </w:r>
      <w:r w:rsidR="00EB265B">
        <w:rPr>
          <w:rFonts w:ascii="Arial" w:hAnsi="Arial" w:cs="Arial"/>
          <w:sz w:val="20"/>
          <w:szCs w:val="20"/>
        </w:rPr>
        <w:t xml:space="preserve">instances where </w:t>
      </w:r>
      <w:r w:rsidR="005D2DF8">
        <w:rPr>
          <w:rFonts w:ascii="Arial" w:hAnsi="Arial" w:cs="Arial"/>
          <w:sz w:val="20"/>
          <w:szCs w:val="20"/>
        </w:rPr>
        <w:t>Ekman processes do not dominate.</w:t>
      </w:r>
      <w:r w:rsidR="00E67283">
        <w:rPr>
          <w:rFonts w:ascii="Arial" w:hAnsi="Arial" w:cs="Arial"/>
          <w:sz w:val="20"/>
          <w:szCs w:val="20"/>
        </w:rPr>
        <w:t xml:space="preserve"> </w:t>
      </w:r>
      <w:r w:rsidR="00E67283">
        <w:rPr>
          <w:rFonts w:ascii="Arial" w:hAnsi="Arial" w:cs="Arial"/>
          <w:color w:val="000000"/>
          <w:sz w:val="20"/>
          <w:szCs w:val="20"/>
        </w:rPr>
        <w:t>S</w:t>
      </w:r>
      <w:r w:rsidR="00E67283" w:rsidRPr="001C5F70">
        <w:rPr>
          <w:rFonts w:ascii="Arial" w:hAnsi="Arial" w:cs="Arial"/>
          <w:color w:val="000000"/>
          <w:sz w:val="20"/>
          <w:szCs w:val="20"/>
        </w:rPr>
        <w:t xml:space="preserve">tokes drift </w:t>
      </w:r>
      <w:r w:rsidR="00E67283">
        <w:rPr>
          <w:rFonts w:ascii="Arial" w:hAnsi="Arial" w:cs="Arial"/>
          <w:color w:val="000000"/>
          <w:sz w:val="20"/>
          <w:szCs w:val="20"/>
        </w:rPr>
        <w:t>is not necessarily aligned with the wind stress</w:t>
      </w:r>
      <w:r w:rsidR="00E67283" w:rsidRPr="001C5F70">
        <w:rPr>
          <w:rFonts w:ascii="Arial" w:hAnsi="Arial" w:cs="Arial"/>
          <w:color w:val="000000"/>
          <w:sz w:val="20"/>
          <w:szCs w:val="20"/>
        </w:rPr>
        <w:t xml:space="preserve"> and can be supported by non-local swell systems. </w:t>
      </w:r>
      <w:r w:rsidR="00E67283">
        <w:rPr>
          <w:rFonts w:ascii="Arial" w:hAnsi="Arial" w:cs="Arial"/>
          <w:color w:val="000000"/>
          <w:sz w:val="20"/>
          <w:szCs w:val="20"/>
        </w:rPr>
        <w:t xml:space="preserve">The </w:t>
      </w:r>
      <w:r w:rsidR="00E67283" w:rsidRPr="001C5F70">
        <w:rPr>
          <w:rFonts w:ascii="Arial" w:hAnsi="Arial" w:cs="Arial"/>
          <w:color w:val="000000"/>
          <w:sz w:val="20"/>
          <w:szCs w:val="20"/>
        </w:rPr>
        <w:t>Stokes drift can affect the surface mixed layer, and thus the vertical diffusion to impact the final Ekman spiral</w:t>
      </w:r>
      <w:r w:rsidR="00E67283">
        <w:rPr>
          <w:rFonts w:ascii="Arial" w:hAnsi="Arial" w:cs="Arial"/>
          <w:color w:val="000000"/>
          <w:sz w:val="20"/>
          <w:szCs w:val="20"/>
        </w:rPr>
        <w:t>. For example</w:t>
      </w:r>
      <w:r w:rsidR="00731937">
        <w:rPr>
          <w:rFonts w:ascii="Arial" w:hAnsi="Arial" w:cs="Arial"/>
          <w:color w:val="000000"/>
          <w:sz w:val="20"/>
          <w:szCs w:val="20"/>
        </w:rPr>
        <w:t xml:space="preserve">, </w:t>
      </w:r>
      <w:proofErr w:type="spellStart"/>
      <w:r w:rsidR="00731937">
        <w:rPr>
          <w:rFonts w:ascii="Arial" w:hAnsi="Arial" w:cs="Arial"/>
          <w:color w:val="000000"/>
          <w:sz w:val="20"/>
          <w:szCs w:val="20"/>
        </w:rPr>
        <w:t>Ardhuin</w:t>
      </w:r>
      <w:proofErr w:type="spellEnd"/>
      <w:r w:rsidR="00731937">
        <w:rPr>
          <w:rFonts w:ascii="Arial" w:hAnsi="Arial" w:cs="Arial"/>
          <w:color w:val="000000"/>
          <w:sz w:val="20"/>
          <w:szCs w:val="20"/>
        </w:rPr>
        <w:t xml:space="preserve"> (2009)</w:t>
      </w:r>
      <w:r w:rsidR="00E67283" w:rsidRPr="001C5F70">
        <w:rPr>
          <w:rFonts w:ascii="Arial" w:hAnsi="Arial" w:cs="Arial"/>
          <w:color w:val="000000"/>
          <w:sz w:val="20"/>
          <w:szCs w:val="20"/>
        </w:rPr>
        <w:t xml:space="preserve"> </w:t>
      </w:r>
      <w:r w:rsidR="00E67283" w:rsidRPr="001C5F70">
        <w:rPr>
          <w:rFonts w:ascii="Arial" w:eastAsia="Times New Roman" w:hAnsi="Arial" w:cs="Arial"/>
          <w:sz w:val="20"/>
          <w:szCs w:val="20"/>
        </w:rPr>
        <w:t xml:space="preserve">identified that Stokes drift can cause the deflection angle in the Ekman layer to increase into the range of 45-70°.  </w:t>
      </w:r>
      <w:r w:rsidR="00E67283">
        <w:rPr>
          <w:rFonts w:ascii="Arial" w:eastAsia="Times New Roman" w:hAnsi="Arial" w:cs="Arial"/>
          <w:sz w:val="20"/>
          <w:szCs w:val="20"/>
        </w:rPr>
        <w:t xml:space="preserve">As a first evaluation </w:t>
      </w:r>
      <w:r w:rsidR="005E27CC">
        <w:rPr>
          <w:rFonts w:ascii="Arial" w:eastAsia="Times New Roman" w:hAnsi="Arial" w:cs="Arial"/>
          <w:sz w:val="20"/>
          <w:szCs w:val="20"/>
        </w:rPr>
        <w:t>this</w:t>
      </w:r>
      <w:r w:rsidR="00E67283">
        <w:rPr>
          <w:rFonts w:ascii="Arial" w:eastAsia="Times New Roman" w:hAnsi="Arial" w:cs="Arial"/>
          <w:sz w:val="20"/>
          <w:szCs w:val="20"/>
        </w:rPr>
        <w:t xml:space="preserve"> analysis has ignored interactions between the different current components, focus</w:t>
      </w:r>
      <w:r w:rsidR="00427DFD">
        <w:rPr>
          <w:rFonts w:ascii="Arial" w:eastAsia="Times New Roman" w:hAnsi="Arial" w:cs="Arial"/>
          <w:sz w:val="20"/>
          <w:szCs w:val="20"/>
        </w:rPr>
        <w:t xml:space="preserve">sing instead </w:t>
      </w:r>
      <w:r w:rsidR="00E67283">
        <w:rPr>
          <w:rFonts w:ascii="Arial" w:eastAsia="Times New Roman" w:hAnsi="Arial" w:cs="Arial"/>
          <w:sz w:val="20"/>
          <w:szCs w:val="20"/>
        </w:rPr>
        <w:t>on identifying where each component is likely to dominate or infl</w:t>
      </w:r>
      <w:r w:rsidR="006C5B81">
        <w:rPr>
          <w:rFonts w:ascii="Arial" w:eastAsia="Times New Roman" w:hAnsi="Arial" w:cs="Arial"/>
          <w:sz w:val="20"/>
          <w:szCs w:val="20"/>
        </w:rPr>
        <w:t>u</w:t>
      </w:r>
      <w:r w:rsidR="00CE02F4">
        <w:rPr>
          <w:rFonts w:ascii="Arial" w:eastAsia="Times New Roman" w:hAnsi="Arial" w:cs="Arial"/>
          <w:sz w:val="20"/>
          <w:szCs w:val="20"/>
        </w:rPr>
        <w:t>ence. This analysis has ignored</w:t>
      </w:r>
      <w:r w:rsidR="00E67283">
        <w:rPr>
          <w:rFonts w:ascii="Arial" w:eastAsia="Times New Roman" w:hAnsi="Arial" w:cs="Arial"/>
          <w:sz w:val="20"/>
          <w:szCs w:val="20"/>
        </w:rPr>
        <w:t xml:space="preserve"> the impact of tidal flows and currents, as none of the datasets include tidal oscil</w:t>
      </w:r>
      <w:r w:rsidR="001122C5">
        <w:rPr>
          <w:rFonts w:ascii="Arial" w:eastAsia="Times New Roman" w:hAnsi="Arial" w:cs="Arial"/>
          <w:sz w:val="20"/>
          <w:szCs w:val="20"/>
        </w:rPr>
        <w:t>lations or their influences. Tidal flow</w:t>
      </w:r>
      <w:r w:rsidR="00E67283">
        <w:rPr>
          <w:rFonts w:ascii="Arial" w:eastAsia="Times New Roman" w:hAnsi="Arial" w:cs="Arial"/>
          <w:sz w:val="20"/>
          <w:szCs w:val="20"/>
        </w:rPr>
        <w:t xml:space="preserve"> influence will generally be small at the surface (</w:t>
      </w:r>
      <w:proofErr w:type="spellStart"/>
      <w:r w:rsidR="00E67283">
        <w:rPr>
          <w:rFonts w:ascii="Arial" w:eastAsia="Times New Roman" w:hAnsi="Arial" w:cs="Arial"/>
          <w:sz w:val="20"/>
          <w:szCs w:val="20"/>
        </w:rPr>
        <w:t>Huthnance</w:t>
      </w:r>
      <w:proofErr w:type="spellEnd"/>
      <w:r w:rsidR="00E67283">
        <w:rPr>
          <w:rFonts w:ascii="Arial" w:eastAsia="Times New Roman" w:hAnsi="Arial" w:cs="Arial"/>
          <w:sz w:val="20"/>
          <w:szCs w:val="20"/>
        </w:rPr>
        <w:t xml:space="preserve"> et al., 2009), but can be important for shelf exchange in some regions (Graham et al., 2018).</w:t>
      </w:r>
      <w:r w:rsidR="00A93CA3">
        <w:rPr>
          <w:rFonts w:ascii="Arial" w:eastAsia="Times New Roman" w:hAnsi="Arial" w:cs="Arial"/>
          <w:sz w:val="20"/>
          <w:szCs w:val="20"/>
        </w:rPr>
        <w:t xml:space="preserve">  </w:t>
      </w:r>
      <w:r w:rsidR="00F34433">
        <w:rPr>
          <w:rFonts w:ascii="Arial" w:eastAsia="Times New Roman" w:hAnsi="Arial" w:cs="Arial"/>
          <w:sz w:val="20"/>
          <w:szCs w:val="20"/>
        </w:rPr>
        <w:t xml:space="preserve">Further work </w:t>
      </w:r>
      <w:r w:rsidR="00F34433">
        <w:rPr>
          <w:rFonts w:ascii="Arial" w:hAnsi="Arial" w:cs="Arial"/>
          <w:sz w:val="20"/>
          <w:szCs w:val="20"/>
        </w:rPr>
        <w:t xml:space="preserve">to reduce uncertainties </w:t>
      </w:r>
      <w:r w:rsidR="00980754">
        <w:rPr>
          <w:rFonts w:ascii="Arial" w:hAnsi="Arial" w:cs="Arial"/>
          <w:sz w:val="20"/>
          <w:szCs w:val="20"/>
        </w:rPr>
        <w:t>in</w:t>
      </w:r>
      <w:r w:rsidR="00290943">
        <w:rPr>
          <w:rFonts w:ascii="Arial" w:hAnsi="Arial" w:cs="Arial"/>
          <w:sz w:val="20"/>
          <w:szCs w:val="20"/>
        </w:rPr>
        <w:t xml:space="preserve"> </w:t>
      </w:r>
      <w:r w:rsidR="00486138">
        <w:rPr>
          <w:rFonts w:ascii="Arial" w:hAnsi="Arial" w:cs="Arial"/>
          <w:sz w:val="20"/>
          <w:szCs w:val="20"/>
        </w:rPr>
        <w:t xml:space="preserve">the </w:t>
      </w:r>
      <w:r w:rsidR="00F34433">
        <w:rPr>
          <w:rFonts w:ascii="Arial" w:hAnsi="Arial" w:cs="Arial"/>
          <w:sz w:val="20"/>
          <w:szCs w:val="20"/>
        </w:rPr>
        <w:t>definition of the mean dynamic topography</w:t>
      </w:r>
      <w:r w:rsidR="00486138">
        <w:rPr>
          <w:rFonts w:ascii="Arial" w:hAnsi="Arial" w:cs="Arial"/>
          <w:sz w:val="20"/>
          <w:szCs w:val="20"/>
        </w:rPr>
        <w:t xml:space="preserve"> </w:t>
      </w:r>
      <w:r w:rsidR="00521DEA">
        <w:rPr>
          <w:rFonts w:ascii="Arial" w:hAnsi="Arial" w:cs="Arial"/>
          <w:sz w:val="20"/>
          <w:szCs w:val="20"/>
        </w:rPr>
        <w:t xml:space="preserve">at </w:t>
      </w:r>
      <w:r w:rsidR="008304A4">
        <w:rPr>
          <w:rFonts w:ascii="Arial" w:hAnsi="Arial" w:cs="Arial"/>
          <w:sz w:val="20"/>
          <w:szCs w:val="20"/>
        </w:rPr>
        <w:t>shelf-</w:t>
      </w:r>
      <w:r w:rsidR="00CB6B5F">
        <w:rPr>
          <w:rFonts w:ascii="Arial" w:hAnsi="Arial" w:cs="Arial"/>
          <w:sz w:val="20"/>
          <w:szCs w:val="20"/>
        </w:rPr>
        <w:t>sea spatial scales</w:t>
      </w:r>
      <w:r w:rsidR="007C5EF6">
        <w:rPr>
          <w:rFonts w:ascii="Arial" w:hAnsi="Arial" w:cs="Arial"/>
          <w:sz w:val="20"/>
          <w:szCs w:val="20"/>
        </w:rPr>
        <w:t xml:space="preserve"> </w:t>
      </w:r>
      <w:r w:rsidR="003C12EE">
        <w:rPr>
          <w:rFonts w:ascii="Arial" w:hAnsi="Arial" w:cs="Arial"/>
          <w:sz w:val="20"/>
          <w:szCs w:val="20"/>
        </w:rPr>
        <w:t xml:space="preserve">would be beneficial and </w:t>
      </w:r>
      <w:r w:rsidR="00C53982">
        <w:rPr>
          <w:rFonts w:ascii="Arial" w:hAnsi="Arial" w:cs="Arial"/>
          <w:sz w:val="20"/>
          <w:szCs w:val="20"/>
        </w:rPr>
        <w:t>is</w:t>
      </w:r>
      <w:r w:rsidR="003C12EE">
        <w:rPr>
          <w:rFonts w:ascii="Arial" w:hAnsi="Arial" w:cs="Arial"/>
          <w:sz w:val="20"/>
          <w:szCs w:val="20"/>
        </w:rPr>
        <w:t xml:space="preserve"> possible (Rio et al., 2014)</w:t>
      </w:r>
      <w:r w:rsidR="007C5EF6">
        <w:rPr>
          <w:rFonts w:ascii="Arial" w:hAnsi="Arial" w:cs="Arial"/>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8"/>
      </w:tblGrid>
      <w:tr w:rsidR="009C416B" w14:paraId="6751E393" w14:textId="77777777" w:rsidTr="00FA3A5B">
        <w:trPr>
          <w:trHeight w:val="419"/>
        </w:trPr>
        <w:tc>
          <w:tcPr>
            <w:tcW w:w="9848" w:type="dxa"/>
          </w:tcPr>
          <w:p w14:paraId="2D7481A1" w14:textId="77777777" w:rsidR="009C416B" w:rsidRDefault="009C416B" w:rsidP="00FA3A5B">
            <w:pPr>
              <w:widowControl w:val="0"/>
              <w:autoSpaceDE w:val="0"/>
              <w:autoSpaceDN w:val="0"/>
              <w:adjustRightInd w:val="0"/>
              <w:rPr>
                <w:rFonts w:ascii="Helvetica" w:hAnsi="Helvetica" w:cs="Helvetica"/>
                <w:lang w:val="en-US"/>
              </w:rPr>
            </w:pPr>
          </w:p>
          <w:p w14:paraId="699DD71A" w14:textId="52D51D57" w:rsidR="009C416B" w:rsidRPr="00E408C3" w:rsidRDefault="00A2472A" w:rsidP="00FA3A5B">
            <w:pPr>
              <w:spacing w:line="480" w:lineRule="auto"/>
              <w:rPr>
                <w:rFonts w:ascii="Arial" w:hAnsi="Arial" w:cs="Arial"/>
                <w:sz w:val="20"/>
                <w:szCs w:val="20"/>
                <w:highlight w:val="yellow"/>
              </w:rPr>
            </w:pPr>
            <w:r>
              <w:rPr>
                <w:rFonts w:ascii="Arial" w:hAnsi="Arial" w:cs="Arial"/>
                <w:noProof/>
                <w:sz w:val="20"/>
                <w:szCs w:val="20"/>
                <w:lang w:val="en-US"/>
              </w:rPr>
              <w:drawing>
                <wp:inline distT="0" distB="0" distL="0" distR="0" wp14:anchorId="54D36E2B" wp14:editId="30D89E7E">
                  <wp:extent cx="6116320" cy="5003165"/>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ross_shelf_current_components_skim_european_shelf.pdf"/>
                          <pic:cNvPicPr/>
                        </pic:nvPicPr>
                        <pic:blipFill>
                          <a:blip r:embed="rId12">
                            <a:extLst>
                              <a:ext uri="{28A0092B-C50C-407E-A947-70E740481C1C}">
                                <a14:useLocalDpi xmlns:a14="http://schemas.microsoft.com/office/drawing/2010/main" val="0"/>
                              </a:ext>
                            </a:extLst>
                          </a:blip>
                          <a:stretch>
                            <a:fillRect/>
                          </a:stretch>
                        </pic:blipFill>
                        <pic:spPr>
                          <a:xfrm>
                            <a:off x="0" y="0"/>
                            <a:ext cx="6116320" cy="5003165"/>
                          </a:xfrm>
                          <a:prstGeom prst="rect">
                            <a:avLst/>
                          </a:prstGeom>
                        </pic:spPr>
                      </pic:pic>
                    </a:graphicData>
                  </a:graphic>
                </wp:inline>
              </w:drawing>
            </w:r>
          </w:p>
        </w:tc>
      </w:tr>
      <w:tr w:rsidR="009C416B" w14:paraId="16D31FA3" w14:textId="77777777" w:rsidTr="00FA3A5B">
        <w:tc>
          <w:tcPr>
            <w:tcW w:w="9848" w:type="dxa"/>
          </w:tcPr>
          <w:p w14:paraId="4B946428" w14:textId="59E0C72D" w:rsidR="009C416B" w:rsidRPr="004079D9" w:rsidRDefault="009C416B" w:rsidP="00AB4727">
            <w:pPr>
              <w:spacing w:line="480" w:lineRule="auto"/>
              <w:rPr>
                <w:rFonts w:ascii="Arial" w:hAnsi="Arial" w:cs="Arial"/>
                <w:sz w:val="20"/>
                <w:szCs w:val="20"/>
                <w:highlight w:val="yellow"/>
              </w:rPr>
            </w:pPr>
            <w:r w:rsidRPr="0042749E">
              <w:rPr>
                <w:rFonts w:ascii="Arial" w:hAnsi="Arial" w:cs="Arial"/>
                <w:b/>
                <w:sz w:val="20"/>
                <w:szCs w:val="20"/>
              </w:rPr>
              <w:t xml:space="preserve">Figure </w:t>
            </w:r>
            <w:r>
              <w:rPr>
                <w:rFonts w:ascii="Arial" w:hAnsi="Arial" w:cs="Arial"/>
                <w:b/>
                <w:sz w:val="20"/>
                <w:szCs w:val="20"/>
              </w:rPr>
              <w:t>5</w:t>
            </w:r>
            <w:r w:rsidRPr="0042749E">
              <w:rPr>
                <w:rFonts w:ascii="Arial" w:hAnsi="Arial" w:cs="Arial"/>
                <w:sz w:val="20"/>
                <w:szCs w:val="20"/>
              </w:rPr>
              <w:t xml:space="preserve"> </w:t>
            </w:r>
            <w:r>
              <w:rPr>
                <w:rFonts w:ascii="Arial" w:hAnsi="Arial" w:cs="Arial"/>
                <w:sz w:val="20"/>
                <w:szCs w:val="20"/>
              </w:rPr>
              <w:t>Relative contributions to surfac</w:t>
            </w:r>
            <w:r w:rsidR="00C4102E">
              <w:rPr>
                <w:rFonts w:ascii="Arial" w:hAnsi="Arial" w:cs="Arial"/>
                <w:sz w:val="20"/>
                <w:szCs w:val="20"/>
              </w:rPr>
              <w:t xml:space="preserve">e currents across </w:t>
            </w:r>
            <w:r>
              <w:rPr>
                <w:rFonts w:ascii="Arial" w:hAnsi="Arial" w:cs="Arial"/>
                <w:sz w:val="20"/>
                <w:szCs w:val="20"/>
              </w:rPr>
              <w:t xml:space="preserve">sections of the </w:t>
            </w:r>
            <w:r w:rsidRPr="0042749E">
              <w:rPr>
                <w:rFonts w:ascii="Arial" w:hAnsi="Arial" w:cs="Arial"/>
                <w:sz w:val="20"/>
                <w:szCs w:val="20"/>
              </w:rPr>
              <w:t xml:space="preserve">European continental shelf </w:t>
            </w:r>
            <w:r>
              <w:rPr>
                <w:rFonts w:ascii="Arial" w:hAnsi="Arial" w:cs="Arial"/>
                <w:sz w:val="20"/>
                <w:szCs w:val="20"/>
              </w:rPr>
              <w:t xml:space="preserve">edge due to </w:t>
            </w:r>
            <w:r w:rsidRPr="0042749E">
              <w:rPr>
                <w:rFonts w:ascii="Arial" w:hAnsi="Arial" w:cs="Arial"/>
                <w:sz w:val="20"/>
                <w:szCs w:val="20"/>
              </w:rPr>
              <w:t>Ekman</w:t>
            </w:r>
            <w:r>
              <w:rPr>
                <w:rFonts w:ascii="Arial" w:hAnsi="Arial" w:cs="Arial"/>
                <w:sz w:val="20"/>
                <w:szCs w:val="20"/>
              </w:rPr>
              <w:t xml:space="preserve"> (green)</w:t>
            </w:r>
            <w:r w:rsidRPr="0042749E">
              <w:rPr>
                <w:rFonts w:ascii="Arial" w:hAnsi="Arial" w:cs="Arial"/>
                <w:sz w:val="20"/>
                <w:szCs w:val="20"/>
              </w:rPr>
              <w:t>, geostrophic</w:t>
            </w:r>
            <w:r>
              <w:rPr>
                <w:rFonts w:ascii="Arial" w:hAnsi="Arial" w:cs="Arial"/>
                <w:sz w:val="20"/>
                <w:szCs w:val="20"/>
              </w:rPr>
              <w:t xml:space="preserve"> (purple) and </w:t>
            </w:r>
            <w:r w:rsidRPr="0042749E">
              <w:rPr>
                <w:rFonts w:ascii="Arial" w:hAnsi="Arial" w:cs="Arial"/>
                <w:sz w:val="20"/>
                <w:szCs w:val="20"/>
              </w:rPr>
              <w:t>ageostrophic</w:t>
            </w:r>
            <w:r>
              <w:rPr>
                <w:rFonts w:ascii="Arial" w:hAnsi="Arial" w:cs="Arial"/>
                <w:sz w:val="20"/>
                <w:szCs w:val="20"/>
              </w:rPr>
              <w:t xml:space="preserve"> (orange) components for 2014 during a) the northern hemisphere winter (January, February and March) and b) the northern hemisphere summer (July, August and September) as derived from the NATL60 CJM165 simulations. The black horizontal lines show the values derived fro</w:t>
            </w:r>
            <w:r w:rsidR="00AB4727">
              <w:rPr>
                <w:rFonts w:ascii="Arial" w:hAnsi="Arial" w:cs="Arial"/>
                <w:sz w:val="20"/>
                <w:szCs w:val="20"/>
              </w:rPr>
              <w:t>m the simulated SKIM da</w:t>
            </w:r>
            <w:r w:rsidR="005F0958">
              <w:rPr>
                <w:rFonts w:ascii="Arial" w:hAnsi="Arial" w:cs="Arial"/>
                <w:sz w:val="20"/>
                <w:szCs w:val="20"/>
              </w:rPr>
              <w:t xml:space="preserve">ta. Values above each bar </w:t>
            </w:r>
            <w:r w:rsidR="00AB4727">
              <w:rPr>
                <w:rFonts w:ascii="Arial" w:hAnsi="Arial" w:cs="Arial"/>
                <w:sz w:val="20"/>
                <w:szCs w:val="20"/>
              </w:rPr>
              <w:t>give</w:t>
            </w:r>
            <w:r>
              <w:rPr>
                <w:rFonts w:ascii="Arial" w:hAnsi="Arial" w:cs="Arial"/>
                <w:sz w:val="20"/>
                <w:szCs w:val="20"/>
              </w:rPr>
              <w:t xml:space="preserve"> ±1 standard deviation.</w:t>
            </w:r>
          </w:p>
        </w:tc>
      </w:tr>
    </w:tbl>
    <w:p w14:paraId="78DE4526" w14:textId="5D4A0605" w:rsidR="00F85A1E" w:rsidRDefault="00196F33" w:rsidP="00F85A1E">
      <w:pPr>
        <w:spacing w:line="480" w:lineRule="auto"/>
        <w:rPr>
          <w:rFonts w:ascii="Arial" w:hAnsi="Arial" w:cs="Arial"/>
          <w:b/>
          <w:sz w:val="20"/>
          <w:szCs w:val="20"/>
        </w:rPr>
      </w:pPr>
      <w:r>
        <w:rPr>
          <w:rFonts w:ascii="Arial" w:hAnsi="Arial" w:cs="Arial"/>
          <w:b/>
          <w:sz w:val="20"/>
          <w:szCs w:val="20"/>
        </w:rPr>
        <w:t>4.1</w:t>
      </w:r>
      <w:r w:rsidR="000C6A83">
        <w:rPr>
          <w:rFonts w:ascii="Arial" w:hAnsi="Arial" w:cs="Arial"/>
          <w:b/>
          <w:sz w:val="20"/>
          <w:szCs w:val="20"/>
        </w:rPr>
        <w:t xml:space="preserve"> The implications for shelf-</w:t>
      </w:r>
      <w:r w:rsidR="00F85A1E">
        <w:rPr>
          <w:rFonts w:ascii="Arial" w:hAnsi="Arial" w:cs="Arial"/>
          <w:b/>
          <w:sz w:val="20"/>
          <w:szCs w:val="20"/>
        </w:rPr>
        <w:t>sea</w:t>
      </w:r>
      <w:r w:rsidR="004D683D">
        <w:rPr>
          <w:rFonts w:ascii="Arial" w:hAnsi="Arial" w:cs="Arial"/>
          <w:b/>
          <w:sz w:val="20"/>
          <w:szCs w:val="20"/>
        </w:rPr>
        <w:t>s</w:t>
      </w:r>
      <w:r w:rsidR="00433825">
        <w:rPr>
          <w:rFonts w:ascii="Arial" w:hAnsi="Arial" w:cs="Arial"/>
          <w:b/>
          <w:sz w:val="20"/>
          <w:szCs w:val="20"/>
        </w:rPr>
        <w:t xml:space="preserve"> and carbon export</w:t>
      </w:r>
    </w:p>
    <w:p w14:paraId="49A6C4A1" w14:textId="028BCB58" w:rsidR="00F6349B" w:rsidRDefault="001B6E47" w:rsidP="00F85A1E">
      <w:pPr>
        <w:spacing w:line="480" w:lineRule="auto"/>
        <w:rPr>
          <w:rFonts w:ascii="Arial" w:hAnsi="Arial" w:cs="Arial"/>
          <w:sz w:val="20"/>
          <w:szCs w:val="20"/>
        </w:rPr>
      </w:pPr>
      <w:proofErr w:type="spellStart"/>
      <w:r>
        <w:rPr>
          <w:rFonts w:ascii="Arial" w:hAnsi="Arial" w:cs="Arial"/>
          <w:sz w:val="20"/>
          <w:szCs w:val="20"/>
        </w:rPr>
        <w:t>Laruelle</w:t>
      </w:r>
      <w:proofErr w:type="spellEnd"/>
      <w:r>
        <w:rPr>
          <w:rFonts w:ascii="Arial" w:hAnsi="Arial" w:cs="Arial"/>
          <w:sz w:val="20"/>
          <w:szCs w:val="20"/>
        </w:rPr>
        <w:t xml:space="preserve"> et al., (2018) identified that the rate of increase in </w:t>
      </w:r>
      <w:r w:rsidR="008D39C5">
        <w:rPr>
          <w:rFonts w:ascii="Arial" w:hAnsi="Arial" w:cs="Arial"/>
          <w:sz w:val="20"/>
          <w:szCs w:val="20"/>
        </w:rPr>
        <w:t>p</w:t>
      </w:r>
      <w:r w:rsidR="00E73C88">
        <w:rPr>
          <w:rFonts w:ascii="Arial" w:hAnsi="Arial" w:cs="Arial"/>
          <w:sz w:val="20"/>
          <w:szCs w:val="20"/>
        </w:rPr>
        <w:t>CO</w:t>
      </w:r>
      <w:r w:rsidR="00E73C88" w:rsidRPr="00E73C88">
        <w:rPr>
          <w:rFonts w:ascii="Arial" w:hAnsi="Arial" w:cs="Arial"/>
          <w:sz w:val="20"/>
          <w:szCs w:val="20"/>
          <w:vertAlign w:val="subscript"/>
        </w:rPr>
        <w:t>2</w:t>
      </w:r>
      <w:r w:rsidR="0064366A">
        <w:rPr>
          <w:rFonts w:ascii="Arial" w:hAnsi="Arial" w:cs="Arial"/>
          <w:sz w:val="20"/>
          <w:szCs w:val="20"/>
        </w:rPr>
        <w:t xml:space="preserve"> </w:t>
      </w:r>
      <w:r w:rsidR="009C3045">
        <w:rPr>
          <w:rFonts w:ascii="Arial" w:hAnsi="Arial" w:cs="Arial"/>
          <w:sz w:val="20"/>
          <w:szCs w:val="20"/>
        </w:rPr>
        <w:t>varies for different</w:t>
      </w:r>
      <w:r w:rsidR="0064366A">
        <w:rPr>
          <w:rFonts w:ascii="Arial" w:hAnsi="Arial" w:cs="Arial"/>
          <w:sz w:val="20"/>
          <w:szCs w:val="20"/>
        </w:rPr>
        <w:t xml:space="preserve"> </w:t>
      </w:r>
      <w:r w:rsidR="00FB3645">
        <w:rPr>
          <w:rFonts w:ascii="Arial" w:hAnsi="Arial" w:cs="Arial"/>
          <w:sz w:val="20"/>
          <w:szCs w:val="20"/>
        </w:rPr>
        <w:t>shelf-</w:t>
      </w:r>
      <w:r w:rsidR="00A64353">
        <w:rPr>
          <w:rFonts w:ascii="Arial" w:hAnsi="Arial" w:cs="Arial"/>
          <w:sz w:val="20"/>
          <w:szCs w:val="20"/>
        </w:rPr>
        <w:t xml:space="preserve">seas. </w:t>
      </w:r>
      <w:r w:rsidR="00E535AC">
        <w:rPr>
          <w:rFonts w:ascii="Arial" w:hAnsi="Arial" w:cs="Arial"/>
          <w:sz w:val="20"/>
          <w:szCs w:val="20"/>
        </w:rPr>
        <w:t xml:space="preserve">Using a large </w:t>
      </w:r>
      <w:proofErr w:type="gramStart"/>
      <w:r w:rsidR="00E535AC">
        <w:rPr>
          <w:rFonts w:ascii="Arial" w:hAnsi="Arial" w:cs="Arial"/>
          <w:sz w:val="20"/>
          <w:szCs w:val="20"/>
        </w:rPr>
        <w:t>18 year</w:t>
      </w:r>
      <w:proofErr w:type="gramEnd"/>
      <w:r w:rsidR="00E535AC">
        <w:rPr>
          <w:rFonts w:ascii="Arial" w:hAnsi="Arial" w:cs="Arial"/>
          <w:sz w:val="20"/>
          <w:szCs w:val="20"/>
        </w:rPr>
        <w:t xml:space="preserve"> winter time </w:t>
      </w:r>
      <w:r w:rsidR="00E535AC" w:rsidRPr="00823F7E">
        <w:rPr>
          <w:rFonts w:ascii="Arial" w:hAnsi="Arial" w:cs="Arial"/>
          <w:i/>
          <w:sz w:val="20"/>
          <w:szCs w:val="20"/>
        </w:rPr>
        <w:t>in situ</w:t>
      </w:r>
      <w:r w:rsidR="00E535AC">
        <w:rPr>
          <w:rFonts w:ascii="Arial" w:hAnsi="Arial" w:cs="Arial"/>
          <w:sz w:val="20"/>
          <w:szCs w:val="20"/>
        </w:rPr>
        <w:t xml:space="preserve"> dataset t</w:t>
      </w:r>
      <w:r w:rsidR="00A64353">
        <w:rPr>
          <w:rFonts w:ascii="Arial" w:hAnsi="Arial" w:cs="Arial"/>
          <w:sz w:val="20"/>
          <w:szCs w:val="20"/>
        </w:rPr>
        <w:t>hey identified fifteen</w:t>
      </w:r>
      <w:r w:rsidR="0064366A">
        <w:rPr>
          <w:rFonts w:ascii="Arial" w:hAnsi="Arial" w:cs="Arial"/>
          <w:sz w:val="20"/>
          <w:szCs w:val="20"/>
        </w:rPr>
        <w:t xml:space="preserve"> shelf </w:t>
      </w:r>
      <w:r w:rsidR="000E2B41">
        <w:rPr>
          <w:rFonts w:ascii="Arial" w:hAnsi="Arial" w:cs="Arial"/>
          <w:sz w:val="20"/>
          <w:szCs w:val="20"/>
        </w:rPr>
        <w:t>regions where trends</w:t>
      </w:r>
      <w:r w:rsidR="0064366A">
        <w:rPr>
          <w:rFonts w:ascii="Arial" w:hAnsi="Arial" w:cs="Arial"/>
          <w:sz w:val="20"/>
          <w:szCs w:val="20"/>
        </w:rPr>
        <w:t xml:space="preserve"> </w:t>
      </w:r>
      <w:r w:rsidR="008251A1">
        <w:rPr>
          <w:rFonts w:ascii="Arial" w:hAnsi="Arial" w:cs="Arial"/>
          <w:sz w:val="20"/>
          <w:szCs w:val="20"/>
        </w:rPr>
        <w:t xml:space="preserve">in </w:t>
      </w:r>
      <w:r w:rsidR="0064366A">
        <w:rPr>
          <w:rFonts w:ascii="Arial" w:hAnsi="Arial" w:cs="Arial"/>
          <w:sz w:val="20"/>
          <w:szCs w:val="20"/>
        </w:rPr>
        <w:t>pCO</w:t>
      </w:r>
      <w:r w:rsidR="0064366A" w:rsidRPr="00E73C88">
        <w:rPr>
          <w:rFonts w:ascii="Arial" w:hAnsi="Arial" w:cs="Arial"/>
          <w:sz w:val="20"/>
          <w:szCs w:val="20"/>
          <w:vertAlign w:val="subscript"/>
        </w:rPr>
        <w:t>2</w:t>
      </w:r>
      <w:r w:rsidR="0064366A">
        <w:rPr>
          <w:rFonts w:ascii="Arial" w:hAnsi="Arial" w:cs="Arial"/>
          <w:sz w:val="20"/>
          <w:szCs w:val="20"/>
        </w:rPr>
        <w:t xml:space="preserve"> w</w:t>
      </w:r>
      <w:r w:rsidR="00BB3264">
        <w:rPr>
          <w:rFonts w:ascii="Arial" w:hAnsi="Arial" w:cs="Arial"/>
          <w:sz w:val="20"/>
          <w:szCs w:val="20"/>
        </w:rPr>
        <w:t>ere significan</w:t>
      </w:r>
      <w:r w:rsidR="00701EA6">
        <w:rPr>
          <w:rFonts w:ascii="Arial" w:hAnsi="Arial" w:cs="Arial"/>
          <w:sz w:val="20"/>
          <w:szCs w:val="20"/>
        </w:rPr>
        <w:t>t</w:t>
      </w:r>
      <w:r w:rsidR="005A4D29">
        <w:rPr>
          <w:rFonts w:ascii="Arial" w:hAnsi="Arial" w:cs="Arial"/>
          <w:sz w:val="20"/>
          <w:szCs w:val="20"/>
        </w:rPr>
        <w:t>.</w:t>
      </w:r>
      <w:r w:rsidR="00E43000">
        <w:rPr>
          <w:rFonts w:ascii="Arial" w:hAnsi="Arial" w:cs="Arial"/>
          <w:sz w:val="20"/>
          <w:szCs w:val="20"/>
        </w:rPr>
        <w:t xml:space="preserve"> </w:t>
      </w:r>
      <w:r w:rsidR="004C0D5A">
        <w:rPr>
          <w:rFonts w:ascii="Arial" w:hAnsi="Arial" w:cs="Arial"/>
          <w:sz w:val="20"/>
          <w:szCs w:val="20"/>
        </w:rPr>
        <w:t>Table 2</w:t>
      </w:r>
      <w:r>
        <w:rPr>
          <w:rFonts w:ascii="Arial" w:hAnsi="Arial" w:cs="Arial"/>
          <w:sz w:val="20"/>
          <w:szCs w:val="20"/>
        </w:rPr>
        <w:t xml:space="preserve"> shows the</w:t>
      </w:r>
      <w:r w:rsidR="002061ED">
        <w:rPr>
          <w:rFonts w:ascii="Arial" w:hAnsi="Arial" w:cs="Arial"/>
          <w:sz w:val="20"/>
          <w:szCs w:val="20"/>
        </w:rPr>
        <w:t xml:space="preserve"> </w:t>
      </w:r>
      <w:r w:rsidR="002061ED" w:rsidRPr="002061ED">
        <w:rPr>
          <w:rFonts w:ascii="Arial" w:hAnsi="Arial" w:cs="Arial"/>
          <w:sz w:val="20"/>
          <w:szCs w:val="20"/>
        </w:rPr>
        <w:t>dΔpCO</w:t>
      </w:r>
      <w:r w:rsidR="002061ED" w:rsidRPr="002061ED">
        <w:rPr>
          <w:rFonts w:ascii="Arial" w:hAnsi="Arial" w:cs="Arial"/>
          <w:sz w:val="20"/>
          <w:szCs w:val="20"/>
          <w:vertAlign w:val="subscript"/>
        </w:rPr>
        <w:t>2</w:t>
      </w:r>
      <w:r w:rsidR="002061ED" w:rsidRPr="002061ED">
        <w:rPr>
          <w:rFonts w:ascii="Arial" w:hAnsi="Arial" w:cs="Arial"/>
          <w:sz w:val="20"/>
          <w:szCs w:val="20"/>
        </w:rPr>
        <w:t>/</w:t>
      </w:r>
      <w:proofErr w:type="spellStart"/>
      <w:r w:rsidR="002061ED" w:rsidRPr="002061ED">
        <w:rPr>
          <w:rFonts w:ascii="Arial" w:hAnsi="Arial" w:cs="Arial"/>
          <w:sz w:val="20"/>
          <w:szCs w:val="20"/>
        </w:rPr>
        <w:t>dt</w:t>
      </w:r>
      <w:proofErr w:type="spellEnd"/>
      <w:r w:rsidR="002061ED" w:rsidRPr="002061ED">
        <w:rPr>
          <w:rFonts w:ascii="Arial" w:hAnsi="Arial" w:cs="Arial"/>
          <w:sz w:val="20"/>
          <w:szCs w:val="20"/>
        </w:rPr>
        <w:t xml:space="preserve"> </w:t>
      </w:r>
      <w:r w:rsidR="00AE3A84">
        <w:rPr>
          <w:rFonts w:ascii="Arial" w:hAnsi="Arial" w:cs="Arial"/>
          <w:sz w:val="20"/>
          <w:szCs w:val="20"/>
        </w:rPr>
        <w:t xml:space="preserve">rates </w:t>
      </w:r>
      <w:r w:rsidR="00AD2BAC">
        <w:rPr>
          <w:rFonts w:ascii="Arial" w:hAnsi="Arial" w:cs="Arial"/>
          <w:sz w:val="20"/>
          <w:szCs w:val="20"/>
        </w:rPr>
        <w:t>(</w:t>
      </w:r>
      <w:r w:rsidR="00AD2BAC" w:rsidRPr="005362E8">
        <w:rPr>
          <w:rFonts w:ascii="Arial" w:hAnsi="Arial" w:cs="Arial"/>
          <w:sz w:val="20"/>
          <w:szCs w:val="20"/>
        </w:rPr>
        <w:t>ΔpCO</w:t>
      </w:r>
      <w:r w:rsidR="00AD2BAC" w:rsidRPr="005362E8">
        <w:rPr>
          <w:rFonts w:ascii="Arial" w:hAnsi="Arial" w:cs="Arial"/>
          <w:sz w:val="20"/>
          <w:szCs w:val="20"/>
          <w:vertAlign w:val="subscript"/>
        </w:rPr>
        <w:t>2</w:t>
      </w:r>
      <w:r w:rsidR="00AD2BAC">
        <w:rPr>
          <w:rFonts w:ascii="Arial" w:hAnsi="Arial" w:cs="Arial"/>
          <w:sz w:val="20"/>
          <w:szCs w:val="20"/>
        </w:rPr>
        <w:t xml:space="preserve"> = air minus </w:t>
      </w:r>
      <w:r w:rsidR="00AD2BAC" w:rsidRPr="005362E8">
        <w:rPr>
          <w:rFonts w:ascii="Arial" w:hAnsi="Arial" w:cs="Arial"/>
          <w:sz w:val="20"/>
          <w:szCs w:val="20"/>
        </w:rPr>
        <w:t>water</w:t>
      </w:r>
      <w:r w:rsidR="006E19E6">
        <w:rPr>
          <w:rFonts w:ascii="Arial" w:hAnsi="Arial" w:cs="Arial"/>
          <w:sz w:val="20"/>
          <w:szCs w:val="20"/>
        </w:rPr>
        <w:t xml:space="preserve"> pCO</w:t>
      </w:r>
      <w:r w:rsidR="006E19E6" w:rsidRPr="006E19E6">
        <w:rPr>
          <w:rFonts w:ascii="Arial" w:hAnsi="Arial" w:cs="Arial"/>
          <w:sz w:val="20"/>
          <w:szCs w:val="20"/>
          <w:vertAlign w:val="subscript"/>
        </w:rPr>
        <w:t>2</w:t>
      </w:r>
      <w:r w:rsidR="00AD2BAC">
        <w:rPr>
          <w:rFonts w:ascii="Arial" w:hAnsi="Arial" w:cs="Arial"/>
          <w:sz w:val="20"/>
          <w:szCs w:val="20"/>
        </w:rPr>
        <w:t xml:space="preserve">, t is time) </w:t>
      </w:r>
      <w:r w:rsidR="00CE0296">
        <w:rPr>
          <w:rFonts w:ascii="Arial" w:hAnsi="Arial" w:cs="Arial"/>
          <w:sz w:val="20"/>
          <w:szCs w:val="20"/>
        </w:rPr>
        <w:t xml:space="preserve">and </w:t>
      </w:r>
      <w:r>
        <w:rPr>
          <w:rFonts w:ascii="Arial" w:hAnsi="Arial" w:cs="Arial"/>
          <w:sz w:val="20"/>
          <w:szCs w:val="20"/>
        </w:rPr>
        <w:t xml:space="preserve">groupings </w:t>
      </w:r>
      <w:r w:rsidR="00A85DFF">
        <w:rPr>
          <w:rFonts w:ascii="Arial" w:hAnsi="Arial" w:cs="Arial"/>
          <w:sz w:val="20"/>
          <w:szCs w:val="20"/>
        </w:rPr>
        <w:t xml:space="preserve">from </w:t>
      </w:r>
      <w:proofErr w:type="spellStart"/>
      <w:r w:rsidR="005D7C27">
        <w:rPr>
          <w:rFonts w:ascii="Arial" w:hAnsi="Arial" w:cs="Arial"/>
          <w:sz w:val="20"/>
          <w:szCs w:val="20"/>
        </w:rPr>
        <w:t>Laruelle</w:t>
      </w:r>
      <w:proofErr w:type="spellEnd"/>
      <w:r w:rsidR="005D7C27">
        <w:rPr>
          <w:rFonts w:ascii="Arial" w:hAnsi="Arial" w:cs="Arial"/>
          <w:sz w:val="20"/>
          <w:szCs w:val="20"/>
        </w:rPr>
        <w:t xml:space="preserve"> et al., (2018) </w:t>
      </w:r>
      <w:r w:rsidR="00CA52CE">
        <w:rPr>
          <w:rFonts w:ascii="Arial" w:hAnsi="Arial" w:cs="Arial"/>
          <w:sz w:val="20"/>
          <w:szCs w:val="20"/>
        </w:rPr>
        <w:t xml:space="preserve">along </w:t>
      </w:r>
      <w:r w:rsidR="005D7C27">
        <w:rPr>
          <w:rFonts w:ascii="Arial" w:hAnsi="Arial" w:cs="Arial"/>
          <w:sz w:val="20"/>
          <w:szCs w:val="20"/>
        </w:rPr>
        <w:t>with the corre</w:t>
      </w:r>
      <w:r w:rsidR="00BC1E64">
        <w:rPr>
          <w:rFonts w:ascii="Arial" w:hAnsi="Arial" w:cs="Arial"/>
          <w:sz w:val="20"/>
          <w:szCs w:val="20"/>
        </w:rPr>
        <w:t>spo</w:t>
      </w:r>
      <w:r w:rsidR="00AA24C1">
        <w:rPr>
          <w:rFonts w:ascii="Arial" w:hAnsi="Arial" w:cs="Arial"/>
          <w:sz w:val="20"/>
          <w:szCs w:val="20"/>
        </w:rPr>
        <w:t>nding winter-</w:t>
      </w:r>
      <w:r w:rsidR="00BC1E64">
        <w:rPr>
          <w:rFonts w:ascii="Arial" w:hAnsi="Arial" w:cs="Arial"/>
          <w:sz w:val="20"/>
          <w:szCs w:val="20"/>
        </w:rPr>
        <w:t xml:space="preserve">time </w:t>
      </w:r>
      <w:r w:rsidR="00D30D9E">
        <w:rPr>
          <w:rFonts w:ascii="Arial" w:hAnsi="Arial" w:cs="Arial"/>
          <w:sz w:val="20"/>
          <w:szCs w:val="20"/>
        </w:rPr>
        <w:t xml:space="preserve">mixed layer </w:t>
      </w:r>
      <w:r w:rsidR="00B21B71">
        <w:rPr>
          <w:rFonts w:ascii="Arial" w:hAnsi="Arial" w:cs="Arial"/>
          <w:sz w:val="20"/>
          <w:szCs w:val="20"/>
        </w:rPr>
        <w:t xml:space="preserve">transport </w:t>
      </w:r>
      <w:r w:rsidR="00D4125A">
        <w:rPr>
          <w:rFonts w:ascii="Arial" w:hAnsi="Arial" w:cs="Arial"/>
          <w:sz w:val="20"/>
          <w:szCs w:val="20"/>
        </w:rPr>
        <w:t>components, their</w:t>
      </w:r>
      <w:r w:rsidR="00A12BAF">
        <w:rPr>
          <w:rFonts w:ascii="Arial" w:hAnsi="Arial" w:cs="Arial"/>
          <w:sz w:val="20"/>
          <w:szCs w:val="20"/>
        </w:rPr>
        <w:t xml:space="preserve"> </w:t>
      </w:r>
      <w:r w:rsidR="005D7C27">
        <w:rPr>
          <w:rFonts w:ascii="Arial" w:hAnsi="Arial" w:cs="Arial"/>
          <w:sz w:val="20"/>
          <w:szCs w:val="20"/>
        </w:rPr>
        <w:t>relative strengths</w:t>
      </w:r>
      <w:r w:rsidR="00807A23">
        <w:rPr>
          <w:rFonts w:ascii="Arial" w:hAnsi="Arial" w:cs="Arial"/>
          <w:sz w:val="20"/>
          <w:szCs w:val="20"/>
        </w:rPr>
        <w:t xml:space="preserve"> and the winter-time atmosphere-ocean</w:t>
      </w:r>
      <w:r w:rsidR="00F877CD">
        <w:rPr>
          <w:rFonts w:ascii="Arial" w:hAnsi="Arial" w:cs="Arial"/>
          <w:sz w:val="20"/>
          <w:szCs w:val="20"/>
        </w:rPr>
        <w:t xml:space="preserve"> (air-sea)</w:t>
      </w:r>
      <w:r w:rsidR="00807A23">
        <w:rPr>
          <w:rFonts w:ascii="Arial" w:hAnsi="Arial" w:cs="Arial"/>
          <w:sz w:val="20"/>
          <w:szCs w:val="20"/>
        </w:rPr>
        <w:t xml:space="preserve"> </w:t>
      </w:r>
      <w:r w:rsidR="006E19E6">
        <w:rPr>
          <w:rFonts w:ascii="Arial" w:hAnsi="Arial" w:cs="Arial"/>
          <w:sz w:val="20"/>
          <w:szCs w:val="20"/>
        </w:rPr>
        <w:t>CO</w:t>
      </w:r>
      <w:r w:rsidR="006E19E6" w:rsidRPr="006E19E6">
        <w:rPr>
          <w:rFonts w:ascii="Arial" w:hAnsi="Arial" w:cs="Arial"/>
          <w:sz w:val="20"/>
          <w:szCs w:val="20"/>
          <w:vertAlign w:val="subscript"/>
        </w:rPr>
        <w:t>2</w:t>
      </w:r>
      <w:r w:rsidR="006E19E6">
        <w:rPr>
          <w:rFonts w:ascii="Arial" w:hAnsi="Arial" w:cs="Arial"/>
          <w:sz w:val="20"/>
          <w:szCs w:val="20"/>
        </w:rPr>
        <w:t xml:space="preserve"> </w:t>
      </w:r>
      <w:r w:rsidR="00807A23">
        <w:rPr>
          <w:rFonts w:ascii="Arial" w:hAnsi="Arial" w:cs="Arial"/>
          <w:sz w:val="20"/>
          <w:szCs w:val="20"/>
        </w:rPr>
        <w:t>gas exchange</w:t>
      </w:r>
      <w:r w:rsidR="002B3A86">
        <w:rPr>
          <w:rFonts w:ascii="Arial" w:hAnsi="Arial" w:cs="Arial"/>
          <w:sz w:val="20"/>
          <w:szCs w:val="20"/>
        </w:rPr>
        <w:t xml:space="preserve"> (transfer)</w:t>
      </w:r>
      <w:r w:rsidR="00807A23">
        <w:rPr>
          <w:rFonts w:ascii="Arial" w:hAnsi="Arial" w:cs="Arial"/>
          <w:sz w:val="20"/>
          <w:szCs w:val="20"/>
        </w:rPr>
        <w:t xml:space="preserve"> rates calculated using a wind speed gas transfer parameterisation</w:t>
      </w:r>
      <w:r w:rsidR="0071765E">
        <w:rPr>
          <w:rFonts w:ascii="Arial" w:hAnsi="Arial" w:cs="Arial"/>
          <w:sz w:val="20"/>
          <w:szCs w:val="20"/>
        </w:rPr>
        <w:t xml:space="preserve"> (Nightingale et al., 2000), </w:t>
      </w:r>
      <w:r w:rsidR="00807A23">
        <w:rPr>
          <w:rFonts w:ascii="Arial" w:hAnsi="Arial" w:cs="Arial"/>
          <w:sz w:val="20"/>
          <w:szCs w:val="20"/>
        </w:rPr>
        <w:t xml:space="preserve">the </w:t>
      </w:r>
      <w:proofErr w:type="spellStart"/>
      <w:r w:rsidR="00807A23">
        <w:rPr>
          <w:rFonts w:ascii="Arial" w:hAnsi="Arial" w:cs="Arial"/>
          <w:sz w:val="20"/>
          <w:szCs w:val="20"/>
        </w:rPr>
        <w:t>GlobCur</w:t>
      </w:r>
      <w:r w:rsidR="0087358F">
        <w:rPr>
          <w:rFonts w:ascii="Arial" w:hAnsi="Arial" w:cs="Arial"/>
          <w:sz w:val="20"/>
          <w:szCs w:val="20"/>
        </w:rPr>
        <w:t>r</w:t>
      </w:r>
      <w:r w:rsidR="00807A23">
        <w:rPr>
          <w:rFonts w:ascii="Arial" w:hAnsi="Arial" w:cs="Arial"/>
          <w:sz w:val="20"/>
          <w:szCs w:val="20"/>
        </w:rPr>
        <w:t>ent</w:t>
      </w:r>
      <w:proofErr w:type="spellEnd"/>
      <w:r w:rsidR="00807A23">
        <w:rPr>
          <w:rFonts w:ascii="Arial" w:hAnsi="Arial" w:cs="Arial"/>
          <w:sz w:val="20"/>
          <w:szCs w:val="20"/>
        </w:rPr>
        <w:t xml:space="preserve"> wind speed </w:t>
      </w:r>
      <w:r w:rsidR="00BD7362">
        <w:rPr>
          <w:rFonts w:ascii="Arial" w:hAnsi="Arial" w:cs="Arial"/>
          <w:sz w:val="20"/>
          <w:szCs w:val="20"/>
        </w:rPr>
        <w:t>data and a sea surface temperature dataset (</w:t>
      </w:r>
      <w:r w:rsidR="008D18E7" w:rsidRPr="001E5380">
        <w:rPr>
          <w:rFonts w:ascii="Arial" w:hAnsi="Arial" w:cs="Arial"/>
          <w:noProof/>
          <w:sz w:val="20"/>
          <w:szCs w:val="20"/>
        </w:rPr>
        <w:t>Banzon et al., 2016</w:t>
      </w:r>
      <w:r w:rsidR="00BD7362">
        <w:rPr>
          <w:rFonts w:ascii="Arial" w:hAnsi="Arial" w:cs="Arial"/>
          <w:sz w:val="20"/>
          <w:szCs w:val="20"/>
        </w:rPr>
        <w:t>).</w:t>
      </w:r>
      <w:r w:rsidR="00666291">
        <w:rPr>
          <w:rFonts w:ascii="Arial" w:hAnsi="Arial" w:cs="Arial"/>
          <w:sz w:val="20"/>
          <w:szCs w:val="20"/>
        </w:rPr>
        <w:t xml:space="preserve">  </w:t>
      </w:r>
      <w:r w:rsidR="0006229E">
        <w:rPr>
          <w:rFonts w:ascii="Arial" w:hAnsi="Arial" w:cs="Arial"/>
          <w:sz w:val="20"/>
          <w:szCs w:val="20"/>
        </w:rPr>
        <w:t>Generally, t</w:t>
      </w:r>
      <w:r w:rsidR="00613286">
        <w:rPr>
          <w:rFonts w:ascii="Arial" w:hAnsi="Arial" w:cs="Arial"/>
          <w:sz w:val="20"/>
          <w:szCs w:val="20"/>
        </w:rPr>
        <w:t xml:space="preserve">hose seas where a positive </w:t>
      </w:r>
      <w:r w:rsidR="00145B7D" w:rsidRPr="008361F1">
        <w:rPr>
          <w:rFonts w:ascii="Arial" w:hAnsi="Arial" w:cs="Arial"/>
          <w:sz w:val="20"/>
          <w:szCs w:val="20"/>
        </w:rPr>
        <w:t>dΔpCO</w:t>
      </w:r>
      <w:r w:rsidR="00145B7D" w:rsidRPr="008361F1">
        <w:rPr>
          <w:rFonts w:ascii="Arial" w:hAnsi="Arial" w:cs="Arial"/>
          <w:sz w:val="20"/>
          <w:szCs w:val="20"/>
          <w:vertAlign w:val="subscript"/>
        </w:rPr>
        <w:t>2</w:t>
      </w:r>
      <w:r w:rsidR="00145B7D" w:rsidRPr="008361F1">
        <w:rPr>
          <w:rFonts w:ascii="Arial" w:hAnsi="Arial" w:cs="Arial"/>
          <w:sz w:val="20"/>
          <w:szCs w:val="20"/>
        </w:rPr>
        <w:t>/</w:t>
      </w:r>
      <w:proofErr w:type="spellStart"/>
      <w:r w:rsidR="00145B7D" w:rsidRPr="008361F1">
        <w:rPr>
          <w:rFonts w:ascii="Arial" w:hAnsi="Arial" w:cs="Arial"/>
          <w:sz w:val="20"/>
          <w:szCs w:val="20"/>
        </w:rPr>
        <w:t>dt</w:t>
      </w:r>
      <w:proofErr w:type="spellEnd"/>
      <w:r w:rsidR="00145B7D" w:rsidRPr="008361F1">
        <w:rPr>
          <w:rFonts w:ascii="Arial" w:hAnsi="Arial" w:cs="Arial"/>
          <w:sz w:val="20"/>
          <w:szCs w:val="20"/>
        </w:rPr>
        <w:t xml:space="preserve"> rate</w:t>
      </w:r>
      <w:r w:rsidR="00613286">
        <w:rPr>
          <w:rFonts w:ascii="Arial" w:hAnsi="Arial" w:cs="Arial"/>
          <w:sz w:val="20"/>
          <w:szCs w:val="20"/>
        </w:rPr>
        <w:t xml:space="preserve"> has been identified </w:t>
      </w:r>
      <w:r w:rsidR="00C86C8F">
        <w:rPr>
          <w:rFonts w:ascii="Arial" w:hAnsi="Arial" w:cs="Arial"/>
          <w:sz w:val="20"/>
          <w:szCs w:val="20"/>
        </w:rPr>
        <w:t>have</w:t>
      </w:r>
      <w:r w:rsidR="00E51EBC">
        <w:rPr>
          <w:rFonts w:ascii="Arial" w:hAnsi="Arial" w:cs="Arial"/>
          <w:sz w:val="20"/>
          <w:szCs w:val="20"/>
        </w:rPr>
        <w:t xml:space="preserve"> a geostrophic dominated </w:t>
      </w:r>
      <w:r w:rsidR="00DF5B5D">
        <w:rPr>
          <w:rFonts w:ascii="Arial" w:hAnsi="Arial" w:cs="Arial"/>
          <w:sz w:val="20"/>
          <w:szCs w:val="20"/>
        </w:rPr>
        <w:t xml:space="preserve">cross-shelf </w:t>
      </w:r>
      <w:r w:rsidR="00116873">
        <w:rPr>
          <w:rFonts w:ascii="Arial" w:hAnsi="Arial" w:cs="Arial"/>
          <w:sz w:val="20"/>
          <w:szCs w:val="20"/>
        </w:rPr>
        <w:t>transport</w:t>
      </w:r>
      <w:r w:rsidR="00E51EBC">
        <w:rPr>
          <w:rFonts w:ascii="Arial" w:hAnsi="Arial" w:cs="Arial"/>
          <w:sz w:val="20"/>
          <w:szCs w:val="20"/>
        </w:rPr>
        <w:t xml:space="preserve">, so the </w:t>
      </w:r>
      <w:r w:rsidR="004A1E0F">
        <w:rPr>
          <w:rFonts w:ascii="Arial" w:hAnsi="Arial" w:cs="Arial"/>
          <w:sz w:val="20"/>
          <w:szCs w:val="20"/>
        </w:rPr>
        <w:t xml:space="preserve">dominant </w:t>
      </w:r>
      <w:r w:rsidR="00A3251A">
        <w:rPr>
          <w:rFonts w:ascii="Arial" w:hAnsi="Arial" w:cs="Arial"/>
          <w:sz w:val="20"/>
          <w:szCs w:val="20"/>
        </w:rPr>
        <w:t xml:space="preserve">component of </w:t>
      </w:r>
      <w:r w:rsidR="00E51EBC">
        <w:rPr>
          <w:rFonts w:ascii="Arial" w:hAnsi="Arial" w:cs="Arial"/>
          <w:sz w:val="20"/>
          <w:szCs w:val="20"/>
        </w:rPr>
        <w:t>the cross-</w:t>
      </w:r>
      <w:r w:rsidR="00AE405D">
        <w:rPr>
          <w:rFonts w:ascii="Arial" w:hAnsi="Arial" w:cs="Arial"/>
          <w:sz w:val="20"/>
          <w:szCs w:val="20"/>
        </w:rPr>
        <w:t xml:space="preserve">shelf </w:t>
      </w:r>
      <w:r w:rsidR="00E51EBC">
        <w:rPr>
          <w:rFonts w:ascii="Arial" w:hAnsi="Arial" w:cs="Arial"/>
          <w:sz w:val="20"/>
          <w:szCs w:val="20"/>
        </w:rPr>
        <w:t xml:space="preserve">exchange is </w:t>
      </w:r>
      <w:r w:rsidR="00AB32F1">
        <w:rPr>
          <w:rFonts w:ascii="Arial" w:hAnsi="Arial" w:cs="Arial"/>
          <w:sz w:val="20"/>
          <w:szCs w:val="20"/>
        </w:rPr>
        <w:t xml:space="preserve">not directly related to </w:t>
      </w:r>
      <w:r w:rsidR="008448EB">
        <w:rPr>
          <w:rFonts w:ascii="Arial" w:hAnsi="Arial" w:cs="Arial"/>
          <w:sz w:val="20"/>
          <w:szCs w:val="20"/>
        </w:rPr>
        <w:t>the dominant</w:t>
      </w:r>
      <w:r w:rsidR="00E51EBC">
        <w:rPr>
          <w:rFonts w:ascii="Arial" w:hAnsi="Arial" w:cs="Arial"/>
          <w:sz w:val="20"/>
          <w:szCs w:val="20"/>
        </w:rPr>
        <w:t xml:space="preserve"> processes driving atmosphere-ocean exchange</w:t>
      </w:r>
      <w:r w:rsidR="00147B9B">
        <w:rPr>
          <w:rFonts w:ascii="Arial" w:hAnsi="Arial" w:cs="Arial"/>
          <w:sz w:val="20"/>
          <w:szCs w:val="20"/>
        </w:rPr>
        <w:t xml:space="preserve"> (i.e. </w:t>
      </w:r>
      <w:r w:rsidR="00EF7A7B">
        <w:rPr>
          <w:rFonts w:ascii="Arial" w:hAnsi="Arial" w:cs="Arial"/>
          <w:sz w:val="20"/>
          <w:szCs w:val="20"/>
        </w:rPr>
        <w:t>wind</w:t>
      </w:r>
      <w:r w:rsidR="00A52638">
        <w:rPr>
          <w:rFonts w:ascii="Arial" w:hAnsi="Arial" w:cs="Arial"/>
          <w:sz w:val="20"/>
          <w:szCs w:val="20"/>
        </w:rPr>
        <w:t xml:space="preserve"> and sea state, </w:t>
      </w:r>
      <w:r w:rsidR="00A656F1">
        <w:rPr>
          <w:rFonts w:ascii="Arial" w:hAnsi="Arial" w:cs="Arial"/>
          <w:sz w:val="20"/>
          <w:szCs w:val="20"/>
        </w:rPr>
        <w:t xml:space="preserve">e.g. </w:t>
      </w:r>
      <w:proofErr w:type="spellStart"/>
      <w:r w:rsidR="00A52638">
        <w:rPr>
          <w:rFonts w:ascii="Arial" w:hAnsi="Arial" w:cs="Arial"/>
          <w:sz w:val="20"/>
          <w:szCs w:val="20"/>
        </w:rPr>
        <w:t>B</w:t>
      </w:r>
      <w:r w:rsidR="00B02BBD">
        <w:rPr>
          <w:rFonts w:ascii="Arial" w:hAnsi="Arial" w:cs="Arial"/>
          <w:sz w:val="20"/>
          <w:szCs w:val="20"/>
        </w:rPr>
        <w:t>lomquist</w:t>
      </w:r>
      <w:proofErr w:type="spellEnd"/>
      <w:r w:rsidR="00B02BBD">
        <w:rPr>
          <w:rFonts w:ascii="Arial" w:hAnsi="Arial" w:cs="Arial"/>
          <w:sz w:val="20"/>
          <w:szCs w:val="20"/>
        </w:rPr>
        <w:t xml:space="preserve"> et al. 2018</w:t>
      </w:r>
      <w:r w:rsidR="00EF7A7B">
        <w:rPr>
          <w:rFonts w:ascii="Arial" w:hAnsi="Arial" w:cs="Arial"/>
          <w:sz w:val="20"/>
          <w:szCs w:val="20"/>
        </w:rPr>
        <w:t>)</w:t>
      </w:r>
      <w:r w:rsidR="00E51EBC">
        <w:rPr>
          <w:rFonts w:ascii="Arial" w:hAnsi="Arial" w:cs="Arial"/>
          <w:sz w:val="20"/>
          <w:szCs w:val="20"/>
        </w:rPr>
        <w:t>.</w:t>
      </w:r>
      <w:r w:rsidR="001F7B3C">
        <w:rPr>
          <w:rFonts w:ascii="Arial" w:hAnsi="Arial" w:cs="Arial"/>
          <w:sz w:val="20"/>
          <w:szCs w:val="20"/>
        </w:rPr>
        <w:t xml:space="preserve"> Thus, </w:t>
      </w:r>
      <w:r w:rsidR="00C9214D">
        <w:rPr>
          <w:rFonts w:ascii="Arial" w:hAnsi="Arial" w:cs="Arial"/>
          <w:sz w:val="20"/>
          <w:szCs w:val="20"/>
        </w:rPr>
        <w:t>increased surface exchange</w:t>
      </w:r>
      <w:r w:rsidR="00F453D3">
        <w:rPr>
          <w:rFonts w:ascii="Arial" w:hAnsi="Arial" w:cs="Arial"/>
          <w:sz w:val="20"/>
          <w:szCs w:val="20"/>
        </w:rPr>
        <w:t xml:space="preserve"> (and carbon accumulation)</w:t>
      </w:r>
      <w:r w:rsidR="00D52066">
        <w:rPr>
          <w:rFonts w:ascii="Arial" w:hAnsi="Arial" w:cs="Arial"/>
          <w:sz w:val="20"/>
          <w:szCs w:val="20"/>
        </w:rPr>
        <w:t xml:space="preserve"> does not result</w:t>
      </w:r>
      <w:r w:rsidR="00665856">
        <w:rPr>
          <w:rFonts w:ascii="Arial" w:hAnsi="Arial" w:cs="Arial"/>
          <w:sz w:val="20"/>
          <w:szCs w:val="20"/>
        </w:rPr>
        <w:t xml:space="preserve"> in </w:t>
      </w:r>
      <w:r w:rsidR="00BC7C5E">
        <w:rPr>
          <w:rFonts w:ascii="Arial" w:hAnsi="Arial" w:cs="Arial"/>
          <w:sz w:val="20"/>
          <w:szCs w:val="20"/>
        </w:rPr>
        <w:t>an incr</w:t>
      </w:r>
      <w:r w:rsidR="00582626">
        <w:rPr>
          <w:rFonts w:ascii="Arial" w:hAnsi="Arial" w:cs="Arial"/>
          <w:sz w:val="20"/>
          <w:szCs w:val="20"/>
        </w:rPr>
        <w:t xml:space="preserve">ease </w:t>
      </w:r>
      <w:r w:rsidR="00643B5A">
        <w:rPr>
          <w:rFonts w:ascii="Arial" w:hAnsi="Arial" w:cs="Arial"/>
          <w:sz w:val="20"/>
          <w:szCs w:val="20"/>
        </w:rPr>
        <w:t>in export at depth, implying</w:t>
      </w:r>
      <w:r w:rsidR="00BC7C5E">
        <w:rPr>
          <w:rFonts w:ascii="Arial" w:hAnsi="Arial" w:cs="Arial"/>
          <w:sz w:val="20"/>
          <w:szCs w:val="20"/>
        </w:rPr>
        <w:t xml:space="preserve"> a carbon ‘bottle n</w:t>
      </w:r>
      <w:r w:rsidR="00A72AFA">
        <w:rPr>
          <w:rFonts w:ascii="Arial" w:hAnsi="Arial" w:cs="Arial"/>
          <w:sz w:val="20"/>
          <w:szCs w:val="20"/>
        </w:rPr>
        <w:t>e</w:t>
      </w:r>
      <w:r w:rsidR="00BC7C5E">
        <w:rPr>
          <w:rFonts w:ascii="Arial" w:hAnsi="Arial" w:cs="Arial"/>
          <w:sz w:val="20"/>
          <w:szCs w:val="20"/>
        </w:rPr>
        <w:t>ck’</w:t>
      </w:r>
      <w:r w:rsidR="00A834C0">
        <w:rPr>
          <w:rFonts w:ascii="Arial" w:hAnsi="Arial" w:cs="Arial"/>
          <w:sz w:val="20"/>
          <w:szCs w:val="20"/>
        </w:rPr>
        <w:t xml:space="preserve"> within the shelf-sea</w:t>
      </w:r>
      <w:r w:rsidR="00BC7C5E">
        <w:rPr>
          <w:rFonts w:ascii="Arial" w:hAnsi="Arial" w:cs="Arial"/>
          <w:sz w:val="20"/>
          <w:szCs w:val="20"/>
        </w:rPr>
        <w:t>.</w:t>
      </w:r>
      <w:r w:rsidR="00A90EF4">
        <w:rPr>
          <w:rFonts w:ascii="Arial" w:hAnsi="Arial" w:cs="Arial"/>
          <w:sz w:val="20"/>
          <w:szCs w:val="20"/>
        </w:rPr>
        <w:t xml:space="preserve"> Those seas</w:t>
      </w:r>
      <w:r w:rsidR="00212C7E">
        <w:rPr>
          <w:rFonts w:ascii="Arial" w:hAnsi="Arial" w:cs="Arial"/>
          <w:sz w:val="20"/>
          <w:szCs w:val="20"/>
        </w:rPr>
        <w:t xml:space="preserve"> where </w:t>
      </w:r>
      <w:r w:rsidR="00B35B7C">
        <w:rPr>
          <w:rFonts w:ascii="Arial" w:hAnsi="Arial" w:cs="Arial"/>
          <w:sz w:val="20"/>
          <w:szCs w:val="20"/>
        </w:rPr>
        <w:t xml:space="preserve">the processes driving </w:t>
      </w:r>
      <w:r w:rsidR="002E52FB">
        <w:rPr>
          <w:rFonts w:ascii="Arial" w:hAnsi="Arial" w:cs="Arial"/>
          <w:sz w:val="20"/>
          <w:szCs w:val="20"/>
        </w:rPr>
        <w:t xml:space="preserve">cross-shelf </w:t>
      </w:r>
      <w:r w:rsidR="00FE0437">
        <w:rPr>
          <w:rFonts w:ascii="Arial" w:hAnsi="Arial" w:cs="Arial"/>
          <w:sz w:val="20"/>
          <w:szCs w:val="20"/>
        </w:rPr>
        <w:t xml:space="preserve">transport </w:t>
      </w:r>
      <w:r w:rsidR="002E52FB">
        <w:rPr>
          <w:rFonts w:ascii="Arial" w:hAnsi="Arial" w:cs="Arial"/>
          <w:sz w:val="20"/>
          <w:szCs w:val="20"/>
        </w:rPr>
        <w:t>and atmosp</w:t>
      </w:r>
      <w:r w:rsidR="00B35B7C">
        <w:rPr>
          <w:rFonts w:ascii="Arial" w:hAnsi="Arial" w:cs="Arial"/>
          <w:sz w:val="20"/>
          <w:szCs w:val="20"/>
        </w:rPr>
        <w:t>here-ocean exchange are coupled</w:t>
      </w:r>
      <w:r w:rsidR="00A42E65">
        <w:rPr>
          <w:rFonts w:ascii="Arial" w:hAnsi="Arial" w:cs="Arial"/>
          <w:sz w:val="20"/>
          <w:szCs w:val="20"/>
        </w:rPr>
        <w:t xml:space="preserve"> </w:t>
      </w:r>
      <w:r w:rsidR="00B953C0">
        <w:rPr>
          <w:rFonts w:ascii="Arial" w:hAnsi="Arial" w:cs="Arial"/>
          <w:sz w:val="20"/>
          <w:szCs w:val="20"/>
        </w:rPr>
        <w:t xml:space="preserve">and additive </w:t>
      </w:r>
      <w:r w:rsidR="00501B79">
        <w:rPr>
          <w:rFonts w:ascii="Arial" w:hAnsi="Arial" w:cs="Arial"/>
          <w:sz w:val="20"/>
          <w:szCs w:val="20"/>
        </w:rPr>
        <w:t xml:space="preserve">exhibit </w:t>
      </w:r>
      <w:r w:rsidR="00907B69">
        <w:rPr>
          <w:rFonts w:ascii="Arial" w:hAnsi="Arial" w:cs="Arial"/>
          <w:sz w:val="20"/>
          <w:szCs w:val="20"/>
        </w:rPr>
        <w:t xml:space="preserve">no increase in rate (i.e. </w:t>
      </w:r>
      <w:r w:rsidR="00907B69" w:rsidRPr="008361F1">
        <w:rPr>
          <w:rFonts w:ascii="Arial" w:hAnsi="Arial" w:cs="Arial"/>
          <w:sz w:val="20"/>
          <w:szCs w:val="20"/>
        </w:rPr>
        <w:t>dΔpCO</w:t>
      </w:r>
      <w:r w:rsidR="00907B69" w:rsidRPr="008361F1">
        <w:rPr>
          <w:rFonts w:ascii="Arial" w:hAnsi="Arial" w:cs="Arial"/>
          <w:sz w:val="20"/>
          <w:szCs w:val="20"/>
          <w:vertAlign w:val="subscript"/>
        </w:rPr>
        <w:t>2</w:t>
      </w:r>
      <w:r w:rsidR="00907B69" w:rsidRPr="008361F1">
        <w:rPr>
          <w:rFonts w:ascii="Arial" w:hAnsi="Arial" w:cs="Arial"/>
          <w:sz w:val="20"/>
          <w:szCs w:val="20"/>
        </w:rPr>
        <w:t>/</w:t>
      </w:r>
      <w:proofErr w:type="spellStart"/>
      <w:r w:rsidR="00907B69" w:rsidRPr="008361F1">
        <w:rPr>
          <w:rFonts w:ascii="Arial" w:hAnsi="Arial" w:cs="Arial"/>
          <w:sz w:val="20"/>
          <w:szCs w:val="20"/>
        </w:rPr>
        <w:t>dt</w:t>
      </w:r>
      <w:proofErr w:type="spellEnd"/>
      <w:r w:rsidR="00907B69">
        <w:rPr>
          <w:rFonts w:ascii="Arial" w:hAnsi="Arial" w:cs="Arial"/>
          <w:sz w:val="20"/>
          <w:szCs w:val="20"/>
        </w:rPr>
        <w:t xml:space="preserve"> = 0).</w:t>
      </w:r>
      <w:r w:rsidR="006D0949">
        <w:rPr>
          <w:rFonts w:ascii="Arial" w:hAnsi="Arial" w:cs="Arial"/>
          <w:sz w:val="20"/>
          <w:szCs w:val="20"/>
        </w:rPr>
        <w:t xml:space="preserve"> </w:t>
      </w:r>
      <w:r w:rsidR="00A60EE7">
        <w:rPr>
          <w:rFonts w:ascii="Arial" w:hAnsi="Arial" w:cs="Arial"/>
          <w:sz w:val="20"/>
          <w:szCs w:val="20"/>
        </w:rPr>
        <w:t>In these waters a</w:t>
      </w:r>
      <w:r w:rsidR="006D0949">
        <w:rPr>
          <w:rFonts w:ascii="Arial" w:hAnsi="Arial" w:cs="Arial"/>
          <w:sz w:val="20"/>
          <w:szCs w:val="20"/>
        </w:rPr>
        <w:t>n</w:t>
      </w:r>
      <w:r w:rsidR="00755CF1">
        <w:rPr>
          <w:rFonts w:ascii="Arial" w:hAnsi="Arial" w:cs="Arial"/>
          <w:sz w:val="20"/>
          <w:szCs w:val="20"/>
        </w:rPr>
        <w:t>y</w:t>
      </w:r>
      <w:r w:rsidR="00EC3484">
        <w:rPr>
          <w:rFonts w:ascii="Arial" w:hAnsi="Arial" w:cs="Arial"/>
          <w:sz w:val="20"/>
          <w:szCs w:val="20"/>
        </w:rPr>
        <w:t xml:space="preserve"> increase in</w:t>
      </w:r>
      <w:r w:rsidR="009E5FC8">
        <w:rPr>
          <w:rFonts w:ascii="Arial" w:hAnsi="Arial" w:cs="Arial"/>
          <w:sz w:val="20"/>
          <w:szCs w:val="20"/>
        </w:rPr>
        <w:t xml:space="preserve"> </w:t>
      </w:r>
      <w:r w:rsidR="00B43E29">
        <w:rPr>
          <w:rFonts w:ascii="Arial" w:hAnsi="Arial" w:cs="Arial"/>
          <w:sz w:val="20"/>
          <w:szCs w:val="20"/>
        </w:rPr>
        <w:t xml:space="preserve">atmosphere-ocean </w:t>
      </w:r>
      <w:r w:rsidR="009E5FC8">
        <w:rPr>
          <w:rFonts w:ascii="Arial" w:hAnsi="Arial" w:cs="Arial"/>
          <w:sz w:val="20"/>
          <w:szCs w:val="20"/>
        </w:rPr>
        <w:t xml:space="preserve">surface exchange (and carbon accumulation) </w:t>
      </w:r>
      <w:r w:rsidR="009C1471">
        <w:rPr>
          <w:rFonts w:ascii="Arial" w:hAnsi="Arial" w:cs="Arial"/>
          <w:sz w:val="20"/>
          <w:szCs w:val="20"/>
        </w:rPr>
        <w:t>implies</w:t>
      </w:r>
      <w:r w:rsidR="009E5FC8">
        <w:rPr>
          <w:rFonts w:ascii="Arial" w:hAnsi="Arial" w:cs="Arial"/>
          <w:sz w:val="20"/>
          <w:szCs w:val="20"/>
        </w:rPr>
        <w:t xml:space="preserve"> </w:t>
      </w:r>
      <w:r w:rsidR="003C0BF2">
        <w:rPr>
          <w:rFonts w:ascii="Arial" w:hAnsi="Arial" w:cs="Arial"/>
          <w:sz w:val="20"/>
          <w:szCs w:val="20"/>
        </w:rPr>
        <w:t>a corresponding</w:t>
      </w:r>
      <w:r w:rsidR="009E5FC8">
        <w:rPr>
          <w:rFonts w:ascii="Arial" w:hAnsi="Arial" w:cs="Arial"/>
          <w:sz w:val="20"/>
          <w:szCs w:val="20"/>
        </w:rPr>
        <w:t xml:space="preserve"> increase in </w:t>
      </w:r>
      <w:r w:rsidR="00FD1A65">
        <w:rPr>
          <w:rFonts w:ascii="Arial" w:hAnsi="Arial" w:cs="Arial"/>
          <w:sz w:val="20"/>
          <w:szCs w:val="20"/>
        </w:rPr>
        <w:t xml:space="preserve">carbon </w:t>
      </w:r>
      <w:r w:rsidR="009E5FC8">
        <w:rPr>
          <w:rFonts w:ascii="Arial" w:hAnsi="Arial" w:cs="Arial"/>
          <w:sz w:val="20"/>
          <w:szCs w:val="20"/>
        </w:rPr>
        <w:t>export at depth</w:t>
      </w:r>
      <w:r w:rsidR="00BD2671">
        <w:rPr>
          <w:rFonts w:ascii="Arial" w:hAnsi="Arial" w:cs="Arial"/>
          <w:sz w:val="20"/>
          <w:szCs w:val="20"/>
        </w:rPr>
        <w:t xml:space="preserve"> (and </w:t>
      </w:r>
      <w:r w:rsidR="006B7E99">
        <w:rPr>
          <w:rFonts w:ascii="Arial" w:hAnsi="Arial" w:cs="Arial"/>
          <w:sz w:val="20"/>
          <w:szCs w:val="20"/>
        </w:rPr>
        <w:t xml:space="preserve">hence </w:t>
      </w:r>
      <w:r w:rsidR="00BD2671">
        <w:rPr>
          <w:rFonts w:ascii="Arial" w:hAnsi="Arial" w:cs="Arial"/>
          <w:sz w:val="20"/>
          <w:szCs w:val="20"/>
        </w:rPr>
        <w:t xml:space="preserve">no </w:t>
      </w:r>
      <w:r w:rsidR="00196344">
        <w:rPr>
          <w:rFonts w:ascii="Arial" w:hAnsi="Arial" w:cs="Arial"/>
          <w:sz w:val="20"/>
          <w:szCs w:val="20"/>
        </w:rPr>
        <w:t>‘</w:t>
      </w:r>
      <w:r w:rsidR="00BD2671">
        <w:rPr>
          <w:rFonts w:ascii="Arial" w:hAnsi="Arial" w:cs="Arial"/>
          <w:sz w:val="20"/>
          <w:szCs w:val="20"/>
        </w:rPr>
        <w:t>bottle neck</w:t>
      </w:r>
      <w:r w:rsidR="00196344">
        <w:rPr>
          <w:rFonts w:ascii="Arial" w:hAnsi="Arial" w:cs="Arial"/>
          <w:sz w:val="20"/>
          <w:szCs w:val="20"/>
        </w:rPr>
        <w:t>’</w:t>
      </w:r>
      <w:r w:rsidR="00BD2671">
        <w:rPr>
          <w:rFonts w:ascii="Arial" w:hAnsi="Arial" w:cs="Arial"/>
          <w:sz w:val="20"/>
          <w:szCs w:val="20"/>
        </w:rPr>
        <w:t>).</w:t>
      </w:r>
      <w:r w:rsidR="00272EC4">
        <w:rPr>
          <w:rFonts w:ascii="Arial" w:hAnsi="Arial" w:cs="Arial"/>
          <w:sz w:val="20"/>
          <w:szCs w:val="20"/>
        </w:rPr>
        <w:t xml:space="preserve"> There are </w:t>
      </w:r>
      <w:r w:rsidR="00D00681">
        <w:rPr>
          <w:rFonts w:ascii="Arial" w:hAnsi="Arial" w:cs="Arial"/>
          <w:sz w:val="20"/>
          <w:szCs w:val="20"/>
        </w:rPr>
        <w:t xml:space="preserve">also </w:t>
      </w:r>
      <w:r w:rsidR="00272EC4">
        <w:rPr>
          <w:rFonts w:ascii="Arial" w:hAnsi="Arial" w:cs="Arial"/>
          <w:sz w:val="20"/>
          <w:szCs w:val="20"/>
        </w:rPr>
        <w:t xml:space="preserve">examples where the </w:t>
      </w:r>
      <w:r w:rsidR="00E57865">
        <w:rPr>
          <w:rFonts w:ascii="Arial" w:hAnsi="Arial" w:cs="Arial"/>
          <w:sz w:val="20"/>
          <w:szCs w:val="20"/>
        </w:rPr>
        <w:t>geostrophic flow is dominant but</w:t>
      </w:r>
      <w:r w:rsidR="006506D2">
        <w:rPr>
          <w:rFonts w:ascii="Arial" w:hAnsi="Arial" w:cs="Arial"/>
          <w:sz w:val="20"/>
          <w:szCs w:val="20"/>
        </w:rPr>
        <w:t xml:space="preserve"> opposes</w:t>
      </w:r>
      <w:r w:rsidR="00272EC4">
        <w:rPr>
          <w:rFonts w:ascii="Arial" w:hAnsi="Arial" w:cs="Arial"/>
          <w:sz w:val="20"/>
          <w:szCs w:val="20"/>
        </w:rPr>
        <w:t xml:space="preserve"> the </w:t>
      </w:r>
      <w:r w:rsidR="00272EC4" w:rsidRPr="00D81564">
        <w:rPr>
          <w:rFonts w:ascii="Arial" w:hAnsi="Arial" w:cs="Arial"/>
          <w:sz w:val="20"/>
          <w:szCs w:val="20"/>
        </w:rPr>
        <w:t>Ekman and Stokes components (e.g. S</w:t>
      </w:r>
      <w:r w:rsidR="00072532">
        <w:rPr>
          <w:rFonts w:ascii="Arial" w:hAnsi="Arial" w:cs="Arial"/>
          <w:sz w:val="20"/>
          <w:szCs w:val="20"/>
        </w:rPr>
        <w:t xml:space="preserve">outhern </w:t>
      </w:r>
      <w:r w:rsidR="00272EC4" w:rsidRPr="00D81564">
        <w:rPr>
          <w:rFonts w:ascii="Arial" w:hAnsi="Arial" w:cs="Arial"/>
          <w:sz w:val="20"/>
          <w:szCs w:val="20"/>
        </w:rPr>
        <w:t>G</w:t>
      </w:r>
      <w:r w:rsidR="00506507">
        <w:rPr>
          <w:rFonts w:ascii="Arial" w:hAnsi="Arial" w:cs="Arial"/>
          <w:sz w:val="20"/>
          <w:szCs w:val="20"/>
        </w:rPr>
        <w:t>ree</w:t>
      </w:r>
      <w:r w:rsidR="00072532">
        <w:rPr>
          <w:rFonts w:ascii="Arial" w:hAnsi="Arial" w:cs="Arial"/>
          <w:sz w:val="20"/>
          <w:szCs w:val="20"/>
        </w:rPr>
        <w:t>nland</w:t>
      </w:r>
      <w:r w:rsidR="00272EC4" w:rsidRPr="00D81564">
        <w:rPr>
          <w:rFonts w:ascii="Arial" w:hAnsi="Arial" w:cs="Arial"/>
          <w:sz w:val="20"/>
          <w:szCs w:val="20"/>
        </w:rPr>
        <w:t>)</w:t>
      </w:r>
      <w:r w:rsidR="00803674">
        <w:rPr>
          <w:rFonts w:ascii="Arial" w:hAnsi="Arial" w:cs="Arial"/>
          <w:sz w:val="20"/>
          <w:szCs w:val="20"/>
        </w:rPr>
        <w:t>. This</w:t>
      </w:r>
      <w:r w:rsidR="00272EC4" w:rsidRPr="00D81564">
        <w:rPr>
          <w:rFonts w:ascii="Arial" w:hAnsi="Arial" w:cs="Arial"/>
          <w:sz w:val="20"/>
          <w:szCs w:val="20"/>
        </w:rPr>
        <w:t xml:space="preserve"> </w:t>
      </w:r>
      <w:r w:rsidR="008D5301">
        <w:rPr>
          <w:rFonts w:ascii="Arial" w:hAnsi="Arial" w:cs="Arial"/>
          <w:sz w:val="20"/>
          <w:szCs w:val="20"/>
        </w:rPr>
        <w:t>impli</w:t>
      </w:r>
      <w:r w:rsidR="00DD0C08">
        <w:rPr>
          <w:rFonts w:ascii="Arial" w:hAnsi="Arial" w:cs="Arial"/>
          <w:sz w:val="20"/>
          <w:szCs w:val="20"/>
        </w:rPr>
        <w:t>es</w:t>
      </w:r>
      <w:r w:rsidR="00145B7D" w:rsidRPr="00D81564">
        <w:rPr>
          <w:rFonts w:ascii="Arial" w:hAnsi="Arial" w:cs="Arial"/>
          <w:sz w:val="20"/>
          <w:szCs w:val="20"/>
        </w:rPr>
        <w:t xml:space="preserve"> that increased </w:t>
      </w:r>
      <w:r w:rsidR="009B3A0A" w:rsidRPr="00D81564">
        <w:rPr>
          <w:rFonts w:ascii="Arial" w:hAnsi="Arial" w:cs="Arial"/>
          <w:sz w:val="20"/>
          <w:szCs w:val="20"/>
        </w:rPr>
        <w:t xml:space="preserve">surface atmosphere-ocean </w:t>
      </w:r>
      <w:r w:rsidR="00145B7D" w:rsidRPr="00D81564">
        <w:rPr>
          <w:rFonts w:ascii="Arial" w:hAnsi="Arial" w:cs="Arial"/>
          <w:sz w:val="20"/>
          <w:szCs w:val="20"/>
        </w:rPr>
        <w:t>exchange</w:t>
      </w:r>
      <w:r w:rsidR="009F14CF" w:rsidRPr="00D81564">
        <w:rPr>
          <w:rFonts w:ascii="Arial" w:hAnsi="Arial" w:cs="Arial"/>
          <w:sz w:val="20"/>
          <w:szCs w:val="20"/>
        </w:rPr>
        <w:t xml:space="preserve"> </w:t>
      </w:r>
      <w:r w:rsidR="007864D7">
        <w:rPr>
          <w:rFonts w:ascii="Arial" w:hAnsi="Arial" w:cs="Arial"/>
          <w:sz w:val="20"/>
          <w:szCs w:val="20"/>
        </w:rPr>
        <w:t>(</w:t>
      </w:r>
      <w:r w:rsidR="00145B7D" w:rsidRPr="00D81564">
        <w:rPr>
          <w:rFonts w:ascii="Arial" w:hAnsi="Arial" w:cs="Arial"/>
          <w:sz w:val="20"/>
          <w:szCs w:val="20"/>
        </w:rPr>
        <w:t xml:space="preserve">from </w:t>
      </w:r>
      <w:r w:rsidR="009F14CF" w:rsidRPr="00D81564">
        <w:rPr>
          <w:rFonts w:ascii="Arial" w:hAnsi="Arial" w:cs="Arial"/>
          <w:sz w:val="20"/>
          <w:szCs w:val="20"/>
        </w:rPr>
        <w:t>wind and waves</w:t>
      </w:r>
      <w:r w:rsidR="007864D7">
        <w:rPr>
          <w:rFonts w:ascii="Arial" w:hAnsi="Arial" w:cs="Arial"/>
          <w:sz w:val="20"/>
          <w:szCs w:val="20"/>
        </w:rPr>
        <w:t>)</w:t>
      </w:r>
      <w:r w:rsidR="00145B7D" w:rsidRPr="00D81564">
        <w:rPr>
          <w:rFonts w:ascii="Arial" w:hAnsi="Arial" w:cs="Arial"/>
          <w:sz w:val="20"/>
          <w:szCs w:val="20"/>
        </w:rPr>
        <w:t xml:space="preserve"> will likely result in reduced offshore cross-shelf flow and </w:t>
      </w:r>
      <w:r w:rsidR="00910923">
        <w:rPr>
          <w:rFonts w:ascii="Arial" w:hAnsi="Arial" w:cs="Arial"/>
          <w:sz w:val="20"/>
          <w:szCs w:val="20"/>
        </w:rPr>
        <w:t xml:space="preserve">thus </w:t>
      </w:r>
      <w:r w:rsidR="00145B7D" w:rsidRPr="00D81564">
        <w:rPr>
          <w:rFonts w:ascii="Arial" w:hAnsi="Arial" w:cs="Arial"/>
          <w:sz w:val="20"/>
          <w:szCs w:val="20"/>
        </w:rPr>
        <w:t>increased carbon</w:t>
      </w:r>
      <w:r w:rsidR="00C449D7" w:rsidRPr="00D81564">
        <w:rPr>
          <w:rFonts w:ascii="Arial" w:hAnsi="Arial" w:cs="Arial"/>
          <w:sz w:val="20"/>
          <w:szCs w:val="20"/>
        </w:rPr>
        <w:t xml:space="preserve"> accumulation in surface waters</w:t>
      </w:r>
      <w:r w:rsidR="00145B7D" w:rsidRPr="00D81564">
        <w:rPr>
          <w:rFonts w:ascii="Arial" w:hAnsi="Arial" w:cs="Arial"/>
          <w:sz w:val="20"/>
          <w:szCs w:val="20"/>
        </w:rPr>
        <w:t>.</w:t>
      </w:r>
      <w:r w:rsidR="00DB5C5D">
        <w:rPr>
          <w:rFonts w:ascii="Arial" w:hAnsi="Arial" w:cs="Arial"/>
          <w:sz w:val="20"/>
          <w:szCs w:val="20"/>
        </w:rPr>
        <w:t xml:space="preserve"> </w:t>
      </w:r>
      <w:r w:rsidR="009223E8">
        <w:rPr>
          <w:rFonts w:ascii="Arial" w:hAnsi="Arial" w:cs="Arial"/>
          <w:sz w:val="20"/>
          <w:szCs w:val="20"/>
        </w:rPr>
        <w:t xml:space="preserve">These </w:t>
      </w:r>
      <w:r w:rsidR="007D1304" w:rsidRPr="008361F1">
        <w:rPr>
          <w:rFonts w:ascii="Arial" w:hAnsi="Arial" w:cs="Arial"/>
          <w:sz w:val="20"/>
          <w:szCs w:val="20"/>
        </w:rPr>
        <w:t xml:space="preserve">results support the hypothesis that </w:t>
      </w:r>
      <w:r w:rsidR="007D1304">
        <w:rPr>
          <w:rFonts w:ascii="Arial" w:hAnsi="Arial" w:cs="Arial"/>
          <w:sz w:val="20"/>
          <w:szCs w:val="20"/>
        </w:rPr>
        <w:t>couplin</w:t>
      </w:r>
      <w:r w:rsidR="000D0FA1">
        <w:rPr>
          <w:rFonts w:ascii="Arial" w:hAnsi="Arial" w:cs="Arial"/>
          <w:sz w:val="20"/>
          <w:szCs w:val="20"/>
        </w:rPr>
        <w:t xml:space="preserve">g between the processes </w:t>
      </w:r>
      <w:r w:rsidR="007D1304">
        <w:rPr>
          <w:rFonts w:ascii="Arial" w:hAnsi="Arial" w:cs="Arial"/>
          <w:sz w:val="20"/>
          <w:szCs w:val="20"/>
        </w:rPr>
        <w:t xml:space="preserve">driving atmosphere-ocean exchange </w:t>
      </w:r>
      <w:r w:rsidR="000D0FA1">
        <w:rPr>
          <w:rFonts w:ascii="Arial" w:hAnsi="Arial" w:cs="Arial"/>
          <w:sz w:val="20"/>
          <w:szCs w:val="20"/>
        </w:rPr>
        <w:t xml:space="preserve">and </w:t>
      </w:r>
      <w:r w:rsidR="00A663DC">
        <w:rPr>
          <w:rFonts w:ascii="Arial" w:hAnsi="Arial" w:cs="Arial"/>
          <w:sz w:val="20"/>
          <w:szCs w:val="20"/>
        </w:rPr>
        <w:t>those driv</w:t>
      </w:r>
      <w:r w:rsidR="009B160C">
        <w:rPr>
          <w:rFonts w:ascii="Arial" w:hAnsi="Arial" w:cs="Arial"/>
          <w:sz w:val="20"/>
          <w:szCs w:val="20"/>
        </w:rPr>
        <w:t xml:space="preserve">ing </w:t>
      </w:r>
      <w:r w:rsidR="00207EE2">
        <w:rPr>
          <w:rFonts w:ascii="Arial" w:hAnsi="Arial" w:cs="Arial"/>
          <w:sz w:val="20"/>
          <w:szCs w:val="20"/>
        </w:rPr>
        <w:t>cross-shelf</w:t>
      </w:r>
      <w:r w:rsidR="000D0FA1">
        <w:rPr>
          <w:rFonts w:ascii="Arial" w:hAnsi="Arial" w:cs="Arial"/>
          <w:sz w:val="20"/>
          <w:szCs w:val="20"/>
        </w:rPr>
        <w:t xml:space="preserve"> transport </w:t>
      </w:r>
      <w:r w:rsidR="00294E9F">
        <w:rPr>
          <w:rFonts w:ascii="Arial" w:hAnsi="Arial" w:cs="Arial"/>
          <w:sz w:val="20"/>
          <w:szCs w:val="20"/>
        </w:rPr>
        <w:t xml:space="preserve">(and </w:t>
      </w:r>
      <w:r w:rsidR="005417BA">
        <w:rPr>
          <w:rFonts w:ascii="Arial" w:hAnsi="Arial" w:cs="Arial"/>
          <w:sz w:val="20"/>
          <w:szCs w:val="20"/>
        </w:rPr>
        <w:t>h</w:t>
      </w:r>
      <w:r w:rsidR="00AD09CD">
        <w:rPr>
          <w:rFonts w:ascii="Arial" w:hAnsi="Arial" w:cs="Arial"/>
          <w:sz w:val="20"/>
          <w:szCs w:val="20"/>
        </w:rPr>
        <w:t xml:space="preserve">ence </w:t>
      </w:r>
      <w:r w:rsidR="00294E9F">
        <w:rPr>
          <w:rFonts w:ascii="Arial" w:hAnsi="Arial" w:cs="Arial"/>
          <w:sz w:val="20"/>
          <w:szCs w:val="20"/>
        </w:rPr>
        <w:t xml:space="preserve">later deep ocean export) </w:t>
      </w:r>
      <w:r w:rsidR="007D1304">
        <w:rPr>
          <w:rFonts w:ascii="Arial" w:hAnsi="Arial" w:cs="Arial"/>
          <w:sz w:val="20"/>
          <w:szCs w:val="20"/>
        </w:rPr>
        <w:t>are important for controlling carbon accumulation in the surface waters (</w:t>
      </w:r>
      <w:r w:rsidR="007D1304" w:rsidRPr="008361F1">
        <w:rPr>
          <w:rFonts w:ascii="Arial" w:hAnsi="Arial" w:cs="Arial"/>
          <w:sz w:val="20"/>
          <w:szCs w:val="20"/>
        </w:rPr>
        <w:t>i.e. controlling the dΔpCO</w:t>
      </w:r>
      <w:r w:rsidR="007D1304" w:rsidRPr="008361F1">
        <w:rPr>
          <w:rFonts w:ascii="Arial" w:hAnsi="Arial" w:cs="Arial"/>
          <w:sz w:val="20"/>
          <w:szCs w:val="20"/>
          <w:vertAlign w:val="subscript"/>
        </w:rPr>
        <w:t>2</w:t>
      </w:r>
      <w:r w:rsidR="007D1304" w:rsidRPr="008361F1">
        <w:rPr>
          <w:rFonts w:ascii="Arial" w:hAnsi="Arial" w:cs="Arial"/>
          <w:sz w:val="20"/>
          <w:szCs w:val="20"/>
        </w:rPr>
        <w:t>/</w:t>
      </w:r>
      <w:proofErr w:type="spellStart"/>
      <w:r w:rsidR="007D1304" w:rsidRPr="008361F1">
        <w:rPr>
          <w:rFonts w:ascii="Arial" w:hAnsi="Arial" w:cs="Arial"/>
          <w:sz w:val="20"/>
          <w:szCs w:val="20"/>
        </w:rPr>
        <w:t>dt</w:t>
      </w:r>
      <w:proofErr w:type="spellEnd"/>
      <w:r w:rsidR="007D1304" w:rsidRPr="008361F1">
        <w:rPr>
          <w:rFonts w:ascii="Arial" w:hAnsi="Arial" w:cs="Arial"/>
          <w:sz w:val="20"/>
          <w:szCs w:val="20"/>
        </w:rPr>
        <w:t xml:space="preserve"> rate).</w:t>
      </w:r>
      <w:r w:rsidR="00A8471E">
        <w:rPr>
          <w:rFonts w:ascii="Arial" w:hAnsi="Arial" w:cs="Arial"/>
          <w:sz w:val="20"/>
          <w:szCs w:val="20"/>
        </w:rPr>
        <w:t xml:space="preserve">  </w:t>
      </w:r>
      <w:r w:rsidR="00952FBB">
        <w:rPr>
          <w:rFonts w:ascii="Arial" w:hAnsi="Arial" w:cs="Arial"/>
          <w:sz w:val="20"/>
          <w:szCs w:val="20"/>
        </w:rPr>
        <w:t>It is interesting to note</w:t>
      </w:r>
      <w:r w:rsidR="00FA3D26">
        <w:rPr>
          <w:rFonts w:ascii="Arial" w:hAnsi="Arial" w:cs="Arial"/>
          <w:sz w:val="20"/>
          <w:szCs w:val="20"/>
        </w:rPr>
        <w:t xml:space="preserve"> </w:t>
      </w:r>
      <w:r w:rsidR="00952FBB">
        <w:rPr>
          <w:rFonts w:ascii="Arial" w:hAnsi="Arial" w:cs="Arial"/>
          <w:sz w:val="20"/>
          <w:szCs w:val="20"/>
        </w:rPr>
        <w:t xml:space="preserve">that </w:t>
      </w:r>
      <w:proofErr w:type="spellStart"/>
      <w:r w:rsidR="0038389C">
        <w:rPr>
          <w:rFonts w:ascii="Arial" w:hAnsi="Arial" w:cs="Arial"/>
          <w:sz w:val="20"/>
          <w:szCs w:val="20"/>
        </w:rPr>
        <w:t>Laruelle</w:t>
      </w:r>
      <w:proofErr w:type="spellEnd"/>
      <w:r w:rsidR="0038389C">
        <w:rPr>
          <w:rFonts w:ascii="Arial" w:hAnsi="Arial" w:cs="Arial"/>
          <w:sz w:val="20"/>
          <w:szCs w:val="20"/>
        </w:rPr>
        <w:t xml:space="preserve"> </w:t>
      </w:r>
      <w:r w:rsidR="006B6C9E">
        <w:rPr>
          <w:rFonts w:ascii="Arial" w:hAnsi="Arial" w:cs="Arial"/>
          <w:sz w:val="20"/>
          <w:szCs w:val="20"/>
        </w:rPr>
        <w:t xml:space="preserve">et al., </w:t>
      </w:r>
      <w:r w:rsidR="00242ED1">
        <w:rPr>
          <w:rFonts w:ascii="Arial" w:hAnsi="Arial" w:cs="Arial"/>
          <w:sz w:val="20"/>
          <w:szCs w:val="20"/>
        </w:rPr>
        <w:t>(</w:t>
      </w:r>
      <w:r w:rsidR="006B6C9E">
        <w:rPr>
          <w:rFonts w:ascii="Arial" w:hAnsi="Arial" w:cs="Arial"/>
          <w:sz w:val="20"/>
          <w:szCs w:val="20"/>
        </w:rPr>
        <w:t>2018</w:t>
      </w:r>
      <w:r w:rsidR="00242ED1">
        <w:rPr>
          <w:rFonts w:ascii="Arial" w:hAnsi="Arial" w:cs="Arial"/>
          <w:sz w:val="20"/>
          <w:szCs w:val="20"/>
        </w:rPr>
        <w:t>)</w:t>
      </w:r>
      <w:r w:rsidR="006B6C9E">
        <w:rPr>
          <w:rFonts w:ascii="Arial" w:hAnsi="Arial" w:cs="Arial"/>
          <w:sz w:val="20"/>
          <w:szCs w:val="20"/>
        </w:rPr>
        <w:t xml:space="preserve"> suggested that the reason for differing </w:t>
      </w:r>
      <w:r w:rsidR="006B6C9E" w:rsidRPr="002061ED">
        <w:rPr>
          <w:rFonts w:ascii="Arial" w:hAnsi="Arial" w:cs="Arial"/>
          <w:sz w:val="20"/>
          <w:szCs w:val="20"/>
        </w:rPr>
        <w:t>dΔpCO</w:t>
      </w:r>
      <w:r w:rsidR="006B6C9E" w:rsidRPr="002061ED">
        <w:rPr>
          <w:rFonts w:ascii="Arial" w:hAnsi="Arial" w:cs="Arial"/>
          <w:sz w:val="20"/>
          <w:szCs w:val="20"/>
          <w:vertAlign w:val="subscript"/>
        </w:rPr>
        <w:t>2</w:t>
      </w:r>
      <w:r w:rsidR="006B6C9E" w:rsidRPr="002061ED">
        <w:rPr>
          <w:rFonts w:ascii="Arial" w:hAnsi="Arial" w:cs="Arial"/>
          <w:sz w:val="20"/>
          <w:szCs w:val="20"/>
        </w:rPr>
        <w:t>/</w:t>
      </w:r>
      <w:proofErr w:type="spellStart"/>
      <w:r w:rsidR="006B6C9E" w:rsidRPr="002061ED">
        <w:rPr>
          <w:rFonts w:ascii="Arial" w:hAnsi="Arial" w:cs="Arial"/>
          <w:sz w:val="20"/>
          <w:szCs w:val="20"/>
        </w:rPr>
        <w:t>dt</w:t>
      </w:r>
      <w:proofErr w:type="spellEnd"/>
      <w:r w:rsidR="006B6C9E">
        <w:rPr>
          <w:rFonts w:ascii="Arial" w:hAnsi="Arial" w:cs="Arial"/>
          <w:sz w:val="20"/>
          <w:szCs w:val="20"/>
        </w:rPr>
        <w:t xml:space="preserve"> rates along the </w:t>
      </w:r>
      <w:r w:rsidR="00F465E3">
        <w:rPr>
          <w:rFonts w:ascii="Arial" w:hAnsi="Arial" w:cs="Arial"/>
          <w:sz w:val="20"/>
          <w:szCs w:val="20"/>
        </w:rPr>
        <w:t>M</w:t>
      </w:r>
      <w:r w:rsidR="00C34833">
        <w:rPr>
          <w:rFonts w:ascii="Arial" w:hAnsi="Arial" w:cs="Arial"/>
          <w:sz w:val="20"/>
          <w:szCs w:val="20"/>
        </w:rPr>
        <w:t>id Atlantic B</w:t>
      </w:r>
      <w:r w:rsidR="006B6C9E" w:rsidRPr="008361F1">
        <w:rPr>
          <w:rFonts w:ascii="Arial" w:hAnsi="Arial" w:cs="Arial"/>
          <w:sz w:val="20"/>
          <w:szCs w:val="20"/>
        </w:rPr>
        <w:t>ight</w:t>
      </w:r>
      <w:r w:rsidR="006B6C9E">
        <w:rPr>
          <w:rFonts w:ascii="Arial" w:hAnsi="Arial" w:cs="Arial"/>
          <w:sz w:val="20"/>
          <w:szCs w:val="20"/>
        </w:rPr>
        <w:t xml:space="preserve"> </w:t>
      </w:r>
      <w:r w:rsidR="007A53B2">
        <w:rPr>
          <w:rFonts w:ascii="Arial" w:hAnsi="Arial" w:cs="Arial"/>
          <w:sz w:val="20"/>
          <w:szCs w:val="20"/>
        </w:rPr>
        <w:t xml:space="preserve">could be due to differing </w:t>
      </w:r>
      <w:r w:rsidR="005C40B4">
        <w:rPr>
          <w:rFonts w:ascii="Arial" w:hAnsi="Arial" w:cs="Arial"/>
          <w:sz w:val="20"/>
          <w:szCs w:val="20"/>
        </w:rPr>
        <w:t>hydrodynamic</w:t>
      </w:r>
      <w:r w:rsidR="00F377A6">
        <w:rPr>
          <w:rFonts w:ascii="Arial" w:hAnsi="Arial" w:cs="Arial"/>
          <w:sz w:val="20"/>
          <w:szCs w:val="20"/>
        </w:rPr>
        <w:t xml:space="preserve"> regimes</w:t>
      </w:r>
      <w:r w:rsidR="00A05466">
        <w:rPr>
          <w:rFonts w:ascii="Arial" w:hAnsi="Arial" w:cs="Arial"/>
          <w:sz w:val="20"/>
          <w:szCs w:val="20"/>
        </w:rPr>
        <w:t>.  F</w:t>
      </w:r>
      <w:r w:rsidR="00406E21">
        <w:rPr>
          <w:rFonts w:ascii="Arial" w:hAnsi="Arial" w:cs="Arial"/>
          <w:sz w:val="20"/>
          <w:szCs w:val="20"/>
        </w:rPr>
        <w:t xml:space="preserve">igure </w:t>
      </w:r>
      <w:r w:rsidR="00576585">
        <w:rPr>
          <w:rFonts w:ascii="Arial" w:hAnsi="Arial" w:cs="Arial"/>
          <w:sz w:val="20"/>
          <w:szCs w:val="20"/>
        </w:rPr>
        <w:t>3c</w:t>
      </w:r>
      <w:r w:rsidR="001F397F">
        <w:rPr>
          <w:rFonts w:ascii="Arial" w:hAnsi="Arial" w:cs="Arial"/>
          <w:sz w:val="20"/>
          <w:szCs w:val="20"/>
        </w:rPr>
        <w:t xml:space="preserve"> supports this conclusion</w:t>
      </w:r>
      <w:r w:rsidR="00165C52">
        <w:rPr>
          <w:rFonts w:ascii="Arial" w:hAnsi="Arial" w:cs="Arial"/>
          <w:sz w:val="20"/>
          <w:szCs w:val="20"/>
        </w:rPr>
        <w:t>,</w:t>
      </w:r>
      <w:r w:rsidR="0016732B">
        <w:rPr>
          <w:rFonts w:ascii="Arial" w:hAnsi="Arial" w:cs="Arial"/>
          <w:sz w:val="20"/>
          <w:szCs w:val="20"/>
        </w:rPr>
        <w:t xml:space="preserve"> as</w:t>
      </w:r>
      <w:r w:rsidR="005D60DE">
        <w:rPr>
          <w:rFonts w:ascii="Arial" w:hAnsi="Arial" w:cs="Arial"/>
          <w:sz w:val="20"/>
          <w:szCs w:val="20"/>
        </w:rPr>
        <w:t xml:space="preserve"> a clear change in</w:t>
      </w:r>
      <w:r w:rsidR="008B33E6">
        <w:rPr>
          <w:rFonts w:ascii="Arial" w:hAnsi="Arial" w:cs="Arial"/>
          <w:sz w:val="20"/>
          <w:szCs w:val="20"/>
        </w:rPr>
        <w:t xml:space="preserve"> direction of</w:t>
      </w:r>
      <w:r w:rsidR="005D60DE">
        <w:rPr>
          <w:rFonts w:ascii="Arial" w:hAnsi="Arial" w:cs="Arial"/>
          <w:sz w:val="20"/>
          <w:szCs w:val="20"/>
        </w:rPr>
        <w:t xml:space="preserve"> the dominant </w:t>
      </w:r>
      <w:r w:rsidR="008955FA">
        <w:rPr>
          <w:rFonts w:ascii="Arial" w:hAnsi="Arial" w:cs="Arial"/>
          <w:sz w:val="20"/>
          <w:szCs w:val="20"/>
        </w:rPr>
        <w:t xml:space="preserve">geostrophic </w:t>
      </w:r>
      <w:r w:rsidR="000E39B6">
        <w:rPr>
          <w:rFonts w:ascii="Arial" w:hAnsi="Arial" w:cs="Arial"/>
          <w:sz w:val="20"/>
          <w:szCs w:val="20"/>
        </w:rPr>
        <w:t xml:space="preserve">cross-shelf </w:t>
      </w:r>
      <w:r w:rsidR="005D60DE">
        <w:rPr>
          <w:rFonts w:ascii="Arial" w:hAnsi="Arial" w:cs="Arial"/>
          <w:sz w:val="20"/>
          <w:szCs w:val="20"/>
        </w:rPr>
        <w:t>transport component</w:t>
      </w:r>
      <w:r w:rsidR="00954BDA">
        <w:rPr>
          <w:rFonts w:ascii="Arial" w:hAnsi="Arial" w:cs="Arial"/>
          <w:sz w:val="20"/>
          <w:szCs w:val="20"/>
        </w:rPr>
        <w:t xml:space="preserve"> </w:t>
      </w:r>
      <w:r w:rsidR="001F13CF">
        <w:rPr>
          <w:rFonts w:ascii="Arial" w:hAnsi="Arial" w:cs="Arial"/>
          <w:sz w:val="20"/>
          <w:szCs w:val="20"/>
        </w:rPr>
        <w:t xml:space="preserve">is evident </w:t>
      </w:r>
      <w:r w:rsidR="00954BDA">
        <w:rPr>
          <w:rFonts w:ascii="Arial" w:hAnsi="Arial" w:cs="Arial"/>
          <w:sz w:val="20"/>
          <w:szCs w:val="20"/>
        </w:rPr>
        <w:t>part way along the shelf</w:t>
      </w:r>
      <w:r w:rsidR="00D06DFE">
        <w:rPr>
          <w:rFonts w:ascii="Arial" w:hAnsi="Arial" w:cs="Arial"/>
          <w:sz w:val="20"/>
          <w:szCs w:val="20"/>
        </w:rPr>
        <w:t>.</w:t>
      </w:r>
    </w:p>
    <w:p w14:paraId="26617A7F" w14:textId="77777777" w:rsidR="00F6349B" w:rsidRDefault="00F6349B" w:rsidP="00F85A1E">
      <w:pPr>
        <w:spacing w:line="480" w:lineRule="auto"/>
        <w:rPr>
          <w:rFonts w:ascii="Arial" w:hAnsi="Arial" w:cs="Arial"/>
          <w:sz w:val="20"/>
          <w:szCs w:val="20"/>
        </w:rPr>
      </w:pPr>
    </w:p>
    <w:p w14:paraId="49A7E5BF" w14:textId="460506DA" w:rsidR="009B2AF9" w:rsidRDefault="00BA3655" w:rsidP="00645888">
      <w:pPr>
        <w:spacing w:line="480" w:lineRule="auto"/>
        <w:rPr>
          <w:rFonts w:ascii="Arial" w:hAnsi="Arial" w:cs="Arial"/>
          <w:sz w:val="20"/>
          <w:szCs w:val="20"/>
        </w:rPr>
      </w:pPr>
      <w:r>
        <w:rPr>
          <w:rFonts w:ascii="Arial" w:hAnsi="Arial" w:cs="Arial"/>
          <w:sz w:val="20"/>
          <w:szCs w:val="20"/>
        </w:rPr>
        <w:t xml:space="preserve">It appears possible </w:t>
      </w:r>
      <w:r w:rsidR="00786130">
        <w:rPr>
          <w:rFonts w:ascii="Arial" w:hAnsi="Arial" w:cs="Arial"/>
          <w:sz w:val="20"/>
          <w:szCs w:val="20"/>
        </w:rPr>
        <w:t>that</w:t>
      </w:r>
      <w:r w:rsidR="00BB49D3">
        <w:rPr>
          <w:rFonts w:ascii="Arial" w:hAnsi="Arial" w:cs="Arial"/>
          <w:sz w:val="20"/>
          <w:szCs w:val="20"/>
        </w:rPr>
        <w:t xml:space="preserve"> shelf-</w:t>
      </w:r>
      <w:r w:rsidR="00C531CD">
        <w:rPr>
          <w:rFonts w:ascii="Arial" w:hAnsi="Arial" w:cs="Arial"/>
          <w:sz w:val="20"/>
          <w:szCs w:val="20"/>
        </w:rPr>
        <w:t>seas exhibit</w:t>
      </w:r>
      <w:r w:rsidR="00793697">
        <w:rPr>
          <w:rFonts w:ascii="Arial" w:hAnsi="Arial" w:cs="Arial"/>
          <w:sz w:val="20"/>
          <w:szCs w:val="20"/>
        </w:rPr>
        <w:t>ing</w:t>
      </w:r>
      <w:r w:rsidR="00452DBE">
        <w:rPr>
          <w:rFonts w:ascii="Arial" w:hAnsi="Arial" w:cs="Arial"/>
          <w:sz w:val="20"/>
          <w:szCs w:val="20"/>
        </w:rPr>
        <w:t xml:space="preserve"> </w:t>
      </w:r>
      <w:r w:rsidR="00897242">
        <w:rPr>
          <w:rFonts w:ascii="Arial" w:hAnsi="Arial" w:cs="Arial"/>
          <w:sz w:val="20"/>
          <w:szCs w:val="20"/>
        </w:rPr>
        <w:t>cross-shelf transport</w:t>
      </w:r>
      <w:r w:rsidR="00494C0A">
        <w:rPr>
          <w:rFonts w:ascii="Arial" w:hAnsi="Arial" w:cs="Arial"/>
          <w:sz w:val="20"/>
          <w:szCs w:val="20"/>
        </w:rPr>
        <w:t xml:space="preserve"> dominated by geostroph</w:t>
      </w:r>
      <w:r w:rsidR="000D5AC9">
        <w:rPr>
          <w:rFonts w:ascii="Arial" w:hAnsi="Arial" w:cs="Arial"/>
          <w:sz w:val="20"/>
          <w:szCs w:val="20"/>
        </w:rPr>
        <w:t>ic</w:t>
      </w:r>
      <w:r w:rsidR="00BB49D3">
        <w:rPr>
          <w:rFonts w:ascii="Arial" w:hAnsi="Arial" w:cs="Arial"/>
          <w:sz w:val="20"/>
          <w:szCs w:val="20"/>
        </w:rPr>
        <w:t xml:space="preserve"> flow</w:t>
      </w:r>
      <w:r w:rsidR="0075773D">
        <w:rPr>
          <w:rFonts w:ascii="Arial" w:hAnsi="Arial" w:cs="Arial"/>
          <w:sz w:val="20"/>
          <w:szCs w:val="20"/>
        </w:rPr>
        <w:t xml:space="preserve"> (i.e. &gt;50% geostrophic)</w:t>
      </w:r>
      <w:r w:rsidR="006F4F84">
        <w:rPr>
          <w:rFonts w:ascii="Arial" w:hAnsi="Arial" w:cs="Arial"/>
          <w:sz w:val="20"/>
          <w:szCs w:val="20"/>
        </w:rPr>
        <w:t xml:space="preserve"> </w:t>
      </w:r>
      <w:r w:rsidR="00790DC7">
        <w:rPr>
          <w:rFonts w:ascii="Arial" w:hAnsi="Arial" w:cs="Arial"/>
          <w:sz w:val="20"/>
          <w:szCs w:val="20"/>
        </w:rPr>
        <w:t xml:space="preserve">will </w:t>
      </w:r>
      <w:r w:rsidR="00D64852">
        <w:rPr>
          <w:rFonts w:ascii="Arial" w:hAnsi="Arial" w:cs="Arial"/>
          <w:sz w:val="20"/>
          <w:szCs w:val="20"/>
        </w:rPr>
        <w:t xml:space="preserve">continue to accumulate </w:t>
      </w:r>
      <w:r w:rsidR="00CD1A82">
        <w:rPr>
          <w:rFonts w:ascii="Arial" w:hAnsi="Arial" w:cs="Arial"/>
          <w:sz w:val="20"/>
          <w:szCs w:val="20"/>
        </w:rPr>
        <w:t>carbon</w:t>
      </w:r>
      <w:r w:rsidR="00E11AD8">
        <w:rPr>
          <w:rFonts w:ascii="Arial" w:hAnsi="Arial" w:cs="Arial"/>
          <w:sz w:val="20"/>
          <w:szCs w:val="20"/>
        </w:rPr>
        <w:t xml:space="preserve">, increasing in their sink strength and </w:t>
      </w:r>
      <w:r w:rsidR="005E15D6">
        <w:rPr>
          <w:rFonts w:ascii="Arial" w:hAnsi="Arial" w:cs="Arial"/>
          <w:sz w:val="20"/>
          <w:szCs w:val="20"/>
        </w:rPr>
        <w:t xml:space="preserve">ocean </w:t>
      </w:r>
      <w:r w:rsidR="00E11AD8">
        <w:rPr>
          <w:rFonts w:ascii="Arial" w:hAnsi="Arial" w:cs="Arial"/>
          <w:sz w:val="20"/>
          <w:szCs w:val="20"/>
        </w:rPr>
        <w:t>acidification</w:t>
      </w:r>
      <w:r w:rsidR="006F4F84">
        <w:rPr>
          <w:rFonts w:ascii="Arial" w:hAnsi="Arial" w:cs="Arial"/>
          <w:sz w:val="20"/>
          <w:szCs w:val="20"/>
        </w:rPr>
        <w:t>.</w:t>
      </w:r>
      <w:r w:rsidR="00C531CD">
        <w:rPr>
          <w:rFonts w:ascii="Arial" w:hAnsi="Arial" w:cs="Arial"/>
          <w:sz w:val="20"/>
          <w:szCs w:val="20"/>
        </w:rPr>
        <w:t xml:space="preserve"> </w:t>
      </w:r>
      <w:r w:rsidR="00C55486">
        <w:rPr>
          <w:rFonts w:ascii="Arial" w:hAnsi="Arial" w:cs="Arial"/>
          <w:sz w:val="20"/>
          <w:szCs w:val="20"/>
        </w:rPr>
        <w:t xml:space="preserve">Whereas those shelf seas where </w:t>
      </w:r>
      <w:r w:rsidR="00C531CD">
        <w:rPr>
          <w:rFonts w:ascii="Arial" w:hAnsi="Arial" w:cs="Arial"/>
          <w:sz w:val="20"/>
          <w:szCs w:val="20"/>
        </w:rPr>
        <w:t xml:space="preserve">cross-shelf transport is strongly influenced by wind and wave </w:t>
      </w:r>
      <w:r w:rsidR="00143281">
        <w:rPr>
          <w:rFonts w:ascii="Arial" w:hAnsi="Arial" w:cs="Arial"/>
          <w:sz w:val="20"/>
          <w:szCs w:val="20"/>
        </w:rPr>
        <w:t xml:space="preserve">induced </w:t>
      </w:r>
      <w:r w:rsidR="00C531CD">
        <w:rPr>
          <w:rFonts w:ascii="Arial" w:hAnsi="Arial" w:cs="Arial"/>
          <w:sz w:val="20"/>
          <w:szCs w:val="20"/>
        </w:rPr>
        <w:t>f</w:t>
      </w:r>
      <w:r w:rsidR="008E32F2">
        <w:rPr>
          <w:rFonts w:ascii="Arial" w:hAnsi="Arial" w:cs="Arial"/>
          <w:sz w:val="20"/>
          <w:szCs w:val="20"/>
        </w:rPr>
        <w:t>low</w:t>
      </w:r>
      <w:r w:rsidR="009D4065">
        <w:rPr>
          <w:rFonts w:ascii="Arial" w:hAnsi="Arial" w:cs="Arial"/>
          <w:sz w:val="20"/>
          <w:szCs w:val="20"/>
        </w:rPr>
        <w:t xml:space="preserve"> </w:t>
      </w:r>
      <w:r w:rsidR="00C31518">
        <w:rPr>
          <w:rFonts w:ascii="Arial" w:hAnsi="Arial" w:cs="Arial"/>
          <w:sz w:val="20"/>
          <w:szCs w:val="20"/>
        </w:rPr>
        <w:t>could</w:t>
      </w:r>
      <w:r w:rsidR="008E32F2">
        <w:rPr>
          <w:rFonts w:ascii="Arial" w:hAnsi="Arial" w:cs="Arial"/>
          <w:sz w:val="20"/>
          <w:szCs w:val="20"/>
        </w:rPr>
        <w:t xml:space="preserve"> </w:t>
      </w:r>
      <w:r w:rsidR="002146E8">
        <w:rPr>
          <w:rFonts w:ascii="Arial" w:hAnsi="Arial" w:cs="Arial"/>
          <w:sz w:val="20"/>
          <w:szCs w:val="20"/>
        </w:rPr>
        <w:t xml:space="preserve">continue to </w:t>
      </w:r>
      <w:r w:rsidR="008E32F2">
        <w:rPr>
          <w:rFonts w:ascii="Arial" w:hAnsi="Arial" w:cs="Arial"/>
          <w:sz w:val="20"/>
          <w:szCs w:val="20"/>
        </w:rPr>
        <w:t>t</w:t>
      </w:r>
      <w:r w:rsidR="00B43CE6">
        <w:rPr>
          <w:rFonts w:ascii="Arial" w:hAnsi="Arial" w:cs="Arial"/>
          <w:sz w:val="20"/>
          <w:szCs w:val="20"/>
        </w:rPr>
        <w:t>rac</w:t>
      </w:r>
      <w:r w:rsidR="00423353">
        <w:rPr>
          <w:rFonts w:ascii="Arial" w:hAnsi="Arial" w:cs="Arial"/>
          <w:sz w:val="20"/>
          <w:szCs w:val="20"/>
        </w:rPr>
        <w:t>k</w:t>
      </w:r>
      <w:r w:rsidR="00877CA6">
        <w:rPr>
          <w:rFonts w:ascii="Arial" w:hAnsi="Arial" w:cs="Arial"/>
          <w:sz w:val="20"/>
          <w:szCs w:val="20"/>
        </w:rPr>
        <w:t xml:space="preserve"> atmospheric values</w:t>
      </w:r>
      <w:r w:rsidR="00584745">
        <w:rPr>
          <w:rFonts w:ascii="Arial" w:hAnsi="Arial" w:cs="Arial"/>
          <w:sz w:val="20"/>
          <w:szCs w:val="20"/>
        </w:rPr>
        <w:t xml:space="preserve">.  </w:t>
      </w:r>
      <w:r w:rsidR="00DA241B">
        <w:rPr>
          <w:rFonts w:ascii="Arial" w:hAnsi="Arial" w:cs="Arial"/>
          <w:sz w:val="20"/>
          <w:szCs w:val="20"/>
        </w:rPr>
        <w:t>Clearly in all</w:t>
      </w:r>
      <w:r w:rsidR="00A20AD6">
        <w:rPr>
          <w:rFonts w:ascii="Arial" w:hAnsi="Arial" w:cs="Arial"/>
          <w:sz w:val="20"/>
          <w:szCs w:val="20"/>
        </w:rPr>
        <w:t xml:space="preserve"> cases </w:t>
      </w:r>
      <w:r w:rsidR="00576513">
        <w:rPr>
          <w:rFonts w:ascii="Arial" w:hAnsi="Arial" w:cs="Arial"/>
          <w:sz w:val="20"/>
          <w:szCs w:val="20"/>
        </w:rPr>
        <w:t xml:space="preserve">any </w:t>
      </w:r>
      <w:r w:rsidR="00796A94">
        <w:rPr>
          <w:rFonts w:ascii="Arial" w:hAnsi="Arial" w:cs="Arial"/>
          <w:sz w:val="20"/>
          <w:szCs w:val="20"/>
        </w:rPr>
        <w:t xml:space="preserve">future </w:t>
      </w:r>
      <w:r w:rsidR="00026FF9">
        <w:rPr>
          <w:rFonts w:ascii="Arial" w:hAnsi="Arial" w:cs="Arial"/>
          <w:sz w:val="20"/>
          <w:szCs w:val="20"/>
        </w:rPr>
        <w:t>change</w:t>
      </w:r>
      <w:r w:rsidR="00C531CD">
        <w:rPr>
          <w:rFonts w:ascii="Arial" w:hAnsi="Arial" w:cs="Arial"/>
          <w:sz w:val="20"/>
          <w:szCs w:val="20"/>
        </w:rPr>
        <w:t xml:space="preserve"> in</w:t>
      </w:r>
      <w:r w:rsidR="00C531CD" w:rsidRPr="003C4313">
        <w:rPr>
          <w:rFonts w:ascii="Arial" w:hAnsi="Arial" w:cs="Arial"/>
          <w:sz w:val="20"/>
          <w:szCs w:val="20"/>
        </w:rPr>
        <w:t xml:space="preserve"> </w:t>
      </w:r>
      <w:r w:rsidR="00A20AD6">
        <w:rPr>
          <w:rFonts w:ascii="Arial" w:hAnsi="Arial" w:cs="Arial"/>
          <w:sz w:val="20"/>
          <w:szCs w:val="20"/>
        </w:rPr>
        <w:t>wind and wave climate</w:t>
      </w:r>
      <w:r w:rsidR="00BF7056">
        <w:rPr>
          <w:rFonts w:ascii="Arial" w:hAnsi="Arial" w:cs="Arial"/>
          <w:sz w:val="20"/>
          <w:szCs w:val="20"/>
        </w:rPr>
        <w:t xml:space="preserve"> (e.g. </w:t>
      </w:r>
      <w:proofErr w:type="spellStart"/>
      <w:r w:rsidR="00BF7056">
        <w:rPr>
          <w:rFonts w:ascii="Arial" w:hAnsi="Arial" w:cs="Arial"/>
          <w:sz w:val="20"/>
          <w:szCs w:val="20"/>
        </w:rPr>
        <w:t>Dobrynin</w:t>
      </w:r>
      <w:proofErr w:type="spellEnd"/>
      <w:r w:rsidR="00BF7056">
        <w:rPr>
          <w:rFonts w:ascii="Arial" w:hAnsi="Arial" w:cs="Arial"/>
          <w:sz w:val="20"/>
          <w:szCs w:val="20"/>
        </w:rPr>
        <w:t xml:space="preserve"> et al., 2012</w:t>
      </w:r>
      <w:r w:rsidR="00006483">
        <w:rPr>
          <w:rFonts w:ascii="Arial" w:hAnsi="Arial" w:cs="Arial"/>
          <w:sz w:val="20"/>
          <w:szCs w:val="20"/>
        </w:rPr>
        <w:t>; Liu</w:t>
      </w:r>
      <w:r w:rsidR="004A3EF0">
        <w:rPr>
          <w:rFonts w:ascii="Arial" w:hAnsi="Arial" w:cs="Arial"/>
          <w:sz w:val="20"/>
          <w:szCs w:val="20"/>
        </w:rPr>
        <w:t>, 2016</w:t>
      </w:r>
      <w:r w:rsidR="00BF7056">
        <w:rPr>
          <w:rFonts w:ascii="Arial" w:hAnsi="Arial" w:cs="Arial"/>
          <w:sz w:val="20"/>
          <w:szCs w:val="20"/>
        </w:rPr>
        <w:t>)</w:t>
      </w:r>
      <w:r w:rsidR="00A20AD6">
        <w:rPr>
          <w:rFonts w:ascii="Arial" w:hAnsi="Arial" w:cs="Arial"/>
          <w:sz w:val="20"/>
          <w:szCs w:val="20"/>
        </w:rPr>
        <w:t xml:space="preserve"> </w:t>
      </w:r>
      <w:r w:rsidR="00226F97">
        <w:rPr>
          <w:rFonts w:ascii="Arial" w:hAnsi="Arial" w:cs="Arial"/>
          <w:sz w:val="20"/>
          <w:szCs w:val="20"/>
        </w:rPr>
        <w:t xml:space="preserve">and interactions </w:t>
      </w:r>
      <w:r w:rsidR="00DF02C0">
        <w:rPr>
          <w:rFonts w:ascii="Arial" w:hAnsi="Arial" w:cs="Arial"/>
          <w:sz w:val="20"/>
          <w:szCs w:val="20"/>
        </w:rPr>
        <w:t>supports</w:t>
      </w:r>
      <w:r w:rsidR="00C531CD" w:rsidRPr="003C4313">
        <w:rPr>
          <w:rFonts w:ascii="Arial" w:hAnsi="Arial" w:cs="Arial"/>
          <w:sz w:val="20"/>
          <w:szCs w:val="20"/>
        </w:rPr>
        <w:t xml:space="preserve"> the need to revise </w:t>
      </w:r>
      <w:r w:rsidR="00580EE2" w:rsidRPr="003C4313">
        <w:rPr>
          <w:rFonts w:ascii="Arial" w:hAnsi="Arial" w:cs="Arial"/>
          <w:sz w:val="20"/>
          <w:szCs w:val="20"/>
        </w:rPr>
        <w:t xml:space="preserve">off-shelf transport </w:t>
      </w:r>
      <w:r w:rsidR="00C531CD" w:rsidRPr="003C4313">
        <w:rPr>
          <w:rFonts w:ascii="Arial" w:hAnsi="Arial" w:cs="Arial"/>
          <w:sz w:val="20"/>
          <w:szCs w:val="20"/>
        </w:rPr>
        <w:t xml:space="preserve">estimates and </w:t>
      </w:r>
      <w:r w:rsidR="00911E24">
        <w:rPr>
          <w:rFonts w:ascii="Arial" w:hAnsi="Arial" w:cs="Arial"/>
          <w:sz w:val="20"/>
          <w:szCs w:val="20"/>
        </w:rPr>
        <w:t xml:space="preserve">the </w:t>
      </w:r>
      <w:r w:rsidR="00CF6E8E">
        <w:rPr>
          <w:rFonts w:ascii="Arial" w:hAnsi="Arial" w:cs="Arial"/>
          <w:sz w:val="20"/>
          <w:szCs w:val="20"/>
        </w:rPr>
        <w:t xml:space="preserve">size of the </w:t>
      </w:r>
      <w:r w:rsidR="00C531CD">
        <w:rPr>
          <w:rFonts w:ascii="Arial" w:hAnsi="Arial" w:cs="Arial"/>
          <w:sz w:val="20"/>
          <w:szCs w:val="20"/>
        </w:rPr>
        <w:t xml:space="preserve">continental </w:t>
      </w:r>
      <w:r w:rsidR="00C531CD" w:rsidRPr="003C4313">
        <w:rPr>
          <w:rFonts w:ascii="Arial" w:hAnsi="Arial" w:cs="Arial"/>
          <w:sz w:val="20"/>
          <w:szCs w:val="20"/>
        </w:rPr>
        <w:t>shelf-sea carbon pump.</w:t>
      </w:r>
    </w:p>
    <w:p w14:paraId="602FF03A" w14:textId="6CDA9C91" w:rsidR="00EF22BC" w:rsidRPr="00883020" w:rsidRDefault="00B161E2" w:rsidP="00FA1D2D">
      <w:pPr>
        <w:spacing w:line="480" w:lineRule="auto"/>
        <w:rPr>
          <w:rFonts w:ascii="Arial" w:hAnsi="Arial" w:cs="Arial"/>
          <w:sz w:val="20"/>
          <w:szCs w:val="20"/>
        </w:rPr>
      </w:pPr>
      <w:r>
        <w:rPr>
          <w:rFonts w:ascii="Arial" w:hAnsi="Arial" w:cs="Arial"/>
          <w:b/>
          <w:sz w:val="20"/>
          <w:szCs w:val="20"/>
        </w:rPr>
        <w:t>Table 2</w:t>
      </w:r>
      <w:r>
        <w:rPr>
          <w:rFonts w:ascii="Arial" w:hAnsi="Arial" w:cs="Arial"/>
          <w:sz w:val="20"/>
          <w:szCs w:val="20"/>
        </w:rPr>
        <w:t xml:space="preserve"> Continental shelf seas groups with identified rate</w:t>
      </w:r>
      <w:r w:rsidRPr="005362E8">
        <w:rPr>
          <w:rFonts w:ascii="Arial" w:hAnsi="Arial" w:cs="Arial"/>
          <w:sz w:val="20"/>
          <w:szCs w:val="20"/>
        </w:rPr>
        <w:t>s of change (decadal trends) in ΔpCO</w:t>
      </w:r>
      <w:r w:rsidRPr="005362E8">
        <w:rPr>
          <w:rFonts w:ascii="Arial" w:hAnsi="Arial" w:cs="Arial"/>
          <w:sz w:val="20"/>
          <w:szCs w:val="20"/>
          <w:vertAlign w:val="subscript"/>
        </w:rPr>
        <w:t>2</w:t>
      </w:r>
      <w:r>
        <w:rPr>
          <w:rFonts w:ascii="Arial" w:hAnsi="Arial" w:cs="Arial"/>
          <w:sz w:val="20"/>
          <w:szCs w:val="20"/>
        </w:rPr>
        <w:t xml:space="preserve"> and their controls of cross-shelf transport</w:t>
      </w:r>
      <w:r w:rsidR="00425B3C">
        <w:rPr>
          <w:rFonts w:ascii="Arial" w:hAnsi="Arial" w:cs="Arial"/>
          <w:sz w:val="20"/>
          <w:szCs w:val="20"/>
        </w:rPr>
        <w:t xml:space="preserve"> and strengths of</w:t>
      </w:r>
      <w:r>
        <w:rPr>
          <w:rFonts w:ascii="Arial" w:hAnsi="Arial" w:cs="Arial"/>
          <w:sz w:val="20"/>
          <w:szCs w:val="20"/>
        </w:rPr>
        <w:t xml:space="preserve"> atmosphere-ocean</w:t>
      </w:r>
      <w:r w:rsidR="00EE4138">
        <w:rPr>
          <w:rFonts w:ascii="Arial" w:hAnsi="Arial" w:cs="Arial"/>
          <w:sz w:val="20"/>
          <w:szCs w:val="20"/>
        </w:rPr>
        <w:t xml:space="preserve"> (air-sea)</w:t>
      </w:r>
      <w:r>
        <w:rPr>
          <w:rFonts w:ascii="Arial" w:hAnsi="Arial" w:cs="Arial"/>
          <w:sz w:val="20"/>
          <w:szCs w:val="20"/>
        </w:rPr>
        <w:t xml:space="preserve"> gas exchange. </w:t>
      </w:r>
      <w:r w:rsidR="000C10F9" w:rsidRPr="005362E8">
        <w:rPr>
          <w:rFonts w:ascii="Arial" w:hAnsi="Arial" w:cs="Arial"/>
          <w:sz w:val="20"/>
          <w:szCs w:val="20"/>
        </w:rPr>
        <w:t>ΔpCO</w:t>
      </w:r>
      <w:r w:rsidR="000C10F9" w:rsidRPr="005362E8">
        <w:rPr>
          <w:rFonts w:ascii="Arial" w:hAnsi="Arial" w:cs="Arial"/>
          <w:sz w:val="20"/>
          <w:szCs w:val="20"/>
          <w:vertAlign w:val="subscript"/>
        </w:rPr>
        <w:t>2</w:t>
      </w:r>
      <w:r w:rsidR="000C10F9">
        <w:rPr>
          <w:rFonts w:ascii="Arial" w:hAnsi="Arial" w:cs="Arial"/>
          <w:sz w:val="20"/>
          <w:szCs w:val="20"/>
          <w:vertAlign w:val="subscript"/>
        </w:rPr>
        <w:t xml:space="preserve"> </w:t>
      </w:r>
      <w:r w:rsidR="000C10F9">
        <w:rPr>
          <w:rFonts w:ascii="Arial" w:hAnsi="Arial" w:cs="Arial"/>
          <w:sz w:val="20"/>
          <w:szCs w:val="20"/>
        </w:rPr>
        <w:t xml:space="preserve">rates and </w:t>
      </w:r>
      <w:r>
        <w:rPr>
          <w:rFonts w:ascii="Arial" w:hAnsi="Arial" w:cs="Arial"/>
          <w:sz w:val="20"/>
          <w:szCs w:val="20"/>
        </w:rPr>
        <w:t xml:space="preserve">region names are from </w:t>
      </w:r>
      <w:proofErr w:type="spellStart"/>
      <w:r>
        <w:rPr>
          <w:rFonts w:ascii="Arial" w:hAnsi="Arial" w:cs="Arial"/>
          <w:sz w:val="20"/>
          <w:szCs w:val="20"/>
        </w:rPr>
        <w:t>Laruelle</w:t>
      </w:r>
      <w:proofErr w:type="spellEnd"/>
      <w:r>
        <w:rPr>
          <w:rFonts w:ascii="Arial" w:hAnsi="Arial" w:cs="Arial"/>
          <w:sz w:val="20"/>
          <w:szCs w:val="20"/>
        </w:rPr>
        <w:t xml:space="preserve"> et al., (</w:t>
      </w:r>
      <w:r w:rsidRPr="0026238C">
        <w:rPr>
          <w:rFonts w:ascii="Arial" w:hAnsi="Arial" w:cs="Arial"/>
          <w:sz w:val="20"/>
          <w:szCs w:val="20"/>
        </w:rPr>
        <w:t>2018</w:t>
      </w:r>
      <w:r>
        <w:rPr>
          <w:rFonts w:ascii="Arial" w:hAnsi="Arial" w:cs="Arial"/>
          <w:sz w:val="20"/>
          <w:szCs w:val="20"/>
        </w:rPr>
        <w:t>)</w:t>
      </w:r>
      <w:r w:rsidRPr="0026238C">
        <w:rPr>
          <w:rFonts w:ascii="Arial" w:hAnsi="Arial" w:cs="Arial"/>
          <w:sz w:val="20"/>
          <w:szCs w:val="20"/>
        </w:rPr>
        <w:t xml:space="preserve">. </w:t>
      </w:r>
      <w:r>
        <w:rPr>
          <w:rFonts w:ascii="Arial" w:hAnsi="Arial" w:cs="Arial"/>
          <w:sz w:val="20"/>
          <w:szCs w:val="20"/>
        </w:rPr>
        <w:t xml:space="preserve">An </w:t>
      </w:r>
      <w:r w:rsidRPr="00B26EAA">
        <w:rPr>
          <w:rFonts w:ascii="Arial" w:hAnsi="Arial" w:cs="Arial"/>
          <w:sz w:val="20"/>
          <w:szCs w:val="20"/>
        </w:rPr>
        <w:t>increase in dΔpCO</w:t>
      </w:r>
      <w:r w:rsidRPr="00B26EAA">
        <w:rPr>
          <w:rFonts w:ascii="Arial" w:hAnsi="Arial" w:cs="Arial"/>
          <w:sz w:val="20"/>
          <w:szCs w:val="20"/>
          <w:vertAlign w:val="subscript"/>
        </w:rPr>
        <w:t>2</w:t>
      </w:r>
      <w:r w:rsidRPr="00B26EAA">
        <w:rPr>
          <w:rFonts w:ascii="Arial" w:hAnsi="Arial" w:cs="Arial"/>
          <w:sz w:val="20"/>
          <w:szCs w:val="20"/>
        </w:rPr>
        <w:t>/</w:t>
      </w:r>
      <w:proofErr w:type="spellStart"/>
      <w:r w:rsidRPr="00B26EAA">
        <w:rPr>
          <w:rFonts w:ascii="Arial" w:hAnsi="Arial" w:cs="Arial"/>
          <w:sz w:val="20"/>
          <w:szCs w:val="20"/>
        </w:rPr>
        <w:t>dt</w:t>
      </w:r>
      <w:proofErr w:type="spellEnd"/>
      <w:r>
        <w:rPr>
          <w:rFonts w:ascii="Arial" w:hAnsi="Arial" w:cs="Arial"/>
          <w:sz w:val="20"/>
          <w:szCs w:val="20"/>
        </w:rPr>
        <w:t xml:space="preserve"> implies a strengthening sink of CO</w:t>
      </w:r>
      <w:r w:rsidRPr="00C07C84">
        <w:rPr>
          <w:rFonts w:ascii="Arial" w:hAnsi="Arial" w:cs="Arial"/>
          <w:sz w:val="20"/>
          <w:szCs w:val="20"/>
          <w:vertAlign w:val="subscript"/>
        </w:rPr>
        <w:t>2</w:t>
      </w:r>
      <w:r>
        <w:rPr>
          <w:rFonts w:ascii="Arial" w:hAnsi="Arial" w:cs="Arial"/>
          <w:sz w:val="20"/>
          <w:szCs w:val="20"/>
        </w:rPr>
        <w:t xml:space="preserve"> (and increasing ocean acidification)</w:t>
      </w:r>
      <w:r w:rsidR="001C1724">
        <w:rPr>
          <w:rFonts w:ascii="Arial" w:hAnsi="Arial" w:cs="Arial"/>
          <w:sz w:val="20"/>
          <w:szCs w:val="20"/>
        </w:rPr>
        <w:t>,</w:t>
      </w:r>
      <w:r>
        <w:rPr>
          <w:rFonts w:ascii="Arial" w:hAnsi="Arial" w:cs="Arial"/>
          <w:sz w:val="20"/>
          <w:szCs w:val="20"/>
        </w:rPr>
        <w:t xml:space="preserve"> nominal or no increase implies a temporally constant sink, whereas a decrease implies a weakening sink.</w:t>
      </w:r>
    </w:p>
    <w:tbl>
      <w:tblPr>
        <w:tblStyle w:val="TableGrid"/>
        <w:tblW w:w="0" w:type="auto"/>
        <w:tblLook w:val="04A0" w:firstRow="1" w:lastRow="0" w:firstColumn="1" w:lastColumn="0" w:noHBand="0" w:noVBand="1"/>
      </w:tblPr>
      <w:tblGrid>
        <w:gridCol w:w="1242"/>
        <w:gridCol w:w="1560"/>
        <w:gridCol w:w="1417"/>
        <w:gridCol w:w="1559"/>
        <w:gridCol w:w="1560"/>
        <w:gridCol w:w="2510"/>
      </w:tblGrid>
      <w:tr w:rsidR="00E61413" w14:paraId="1918961C" w14:textId="77777777" w:rsidTr="00645888">
        <w:tc>
          <w:tcPr>
            <w:tcW w:w="1242" w:type="dxa"/>
          </w:tcPr>
          <w:p w14:paraId="02F7FA85" w14:textId="77777777" w:rsidR="00E61413" w:rsidRPr="00C77552" w:rsidRDefault="00E61413" w:rsidP="00023412">
            <w:pPr>
              <w:rPr>
                <w:rFonts w:ascii="Arial" w:hAnsi="Arial" w:cs="Arial"/>
                <w:b/>
                <w:sz w:val="16"/>
                <w:szCs w:val="16"/>
              </w:rPr>
            </w:pPr>
            <w:r>
              <w:rPr>
                <w:rFonts w:ascii="Arial" w:hAnsi="Arial" w:cs="Arial"/>
                <w:b/>
                <w:sz w:val="16"/>
                <w:szCs w:val="16"/>
              </w:rPr>
              <w:t>Groups based on dΔpCO</w:t>
            </w:r>
            <w:r w:rsidRPr="00014BCE">
              <w:rPr>
                <w:rFonts w:ascii="Arial" w:hAnsi="Arial" w:cs="Arial"/>
                <w:b/>
                <w:sz w:val="16"/>
                <w:szCs w:val="16"/>
                <w:vertAlign w:val="subscript"/>
              </w:rPr>
              <w:t>2</w:t>
            </w:r>
            <w:r>
              <w:rPr>
                <w:rFonts w:ascii="Arial" w:hAnsi="Arial" w:cs="Arial"/>
                <w:b/>
                <w:sz w:val="16"/>
                <w:szCs w:val="16"/>
              </w:rPr>
              <w:t>/</w:t>
            </w:r>
            <w:proofErr w:type="spellStart"/>
            <w:r>
              <w:rPr>
                <w:rFonts w:ascii="Arial" w:hAnsi="Arial" w:cs="Arial"/>
                <w:b/>
                <w:sz w:val="16"/>
                <w:szCs w:val="16"/>
              </w:rPr>
              <w:t>dt</w:t>
            </w:r>
            <w:proofErr w:type="spellEnd"/>
            <w:r>
              <w:rPr>
                <w:rFonts w:ascii="Arial" w:hAnsi="Arial" w:cs="Arial"/>
                <w:b/>
                <w:sz w:val="16"/>
                <w:szCs w:val="16"/>
              </w:rPr>
              <w:t xml:space="preserve"> rates from </w:t>
            </w:r>
            <w:proofErr w:type="spellStart"/>
            <w:r>
              <w:rPr>
                <w:rFonts w:ascii="Arial" w:hAnsi="Arial" w:cs="Arial"/>
                <w:b/>
                <w:sz w:val="16"/>
                <w:szCs w:val="16"/>
              </w:rPr>
              <w:t>Laruelle</w:t>
            </w:r>
            <w:proofErr w:type="spellEnd"/>
            <w:r>
              <w:rPr>
                <w:rFonts w:ascii="Arial" w:hAnsi="Arial" w:cs="Arial"/>
                <w:b/>
                <w:sz w:val="16"/>
                <w:szCs w:val="16"/>
              </w:rPr>
              <w:t xml:space="preserve"> et al., (2018)</w:t>
            </w:r>
          </w:p>
        </w:tc>
        <w:tc>
          <w:tcPr>
            <w:tcW w:w="1560" w:type="dxa"/>
          </w:tcPr>
          <w:p w14:paraId="7E5264BA" w14:textId="77777777" w:rsidR="00E61413" w:rsidRPr="00C77552" w:rsidRDefault="00E61413" w:rsidP="00023412">
            <w:pPr>
              <w:rPr>
                <w:rFonts w:ascii="Arial" w:hAnsi="Arial" w:cs="Arial"/>
                <w:b/>
                <w:sz w:val="16"/>
                <w:szCs w:val="16"/>
              </w:rPr>
            </w:pPr>
            <w:r>
              <w:rPr>
                <w:rFonts w:ascii="Arial" w:hAnsi="Arial" w:cs="Arial"/>
                <w:b/>
                <w:sz w:val="16"/>
                <w:szCs w:val="16"/>
              </w:rPr>
              <w:t>Seas</w:t>
            </w:r>
          </w:p>
        </w:tc>
        <w:tc>
          <w:tcPr>
            <w:tcW w:w="1417" w:type="dxa"/>
          </w:tcPr>
          <w:p w14:paraId="2736FB91" w14:textId="115A4DEC" w:rsidR="00E61413" w:rsidRDefault="00E61413" w:rsidP="00023412">
            <w:pPr>
              <w:rPr>
                <w:rFonts w:ascii="Arial" w:hAnsi="Arial" w:cs="Arial"/>
                <w:b/>
                <w:sz w:val="16"/>
                <w:szCs w:val="16"/>
              </w:rPr>
            </w:pPr>
            <w:r>
              <w:rPr>
                <w:rFonts w:ascii="Arial" w:hAnsi="Arial" w:cs="Arial"/>
                <w:b/>
                <w:sz w:val="16"/>
                <w:szCs w:val="16"/>
              </w:rPr>
              <w:t>Implied conditions based on dΔpCO</w:t>
            </w:r>
            <w:r w:rsidRPr="00014BCE">
              <w:rPr>
                <w:rFonts w:ascii="Arial" w:hAnsi="Arial" w:cs="Arial"/>
                <w:b/>
                <w:sz w:val="16"/>
                <w:szCs w:val="16"/>
                <w:vertAlign w:val="subscript"/>
              </w:rPr>
              <w:t>2</w:t>
            </w:r>
            <w:r>
              <w:rPr>
                <w:rFonts w:ascii="Arial" w:hAnsi="Arial" w:cs="Arial"/>
                <w:b/>
                <w:sz w:val="16"/>
                <w:szCs w:val="16"/>
              </w:rPr>
              <w:t>/</w:t>
            </w:r>
            <w:proofErr w:type="spellStart"/>
            <w:r>
              <w:rPr>
                <w:rFonts w:ascii="Arial" w:hAnsi="Arial" w:cs="Arial"/>
                <w:b/>
                <w:sz w:val="16"/>
                <w:szCs w:val="16"/>
              </w:rPr>
              <w:t>dt</w:t>
            </w:r>
            <w:proofErr w:type="spellEnd"/>
            <w:r>
              <w:rPr>
                <w:rFonts w:ascii="Arial" w:hAnsi="Arial" w:cs="Arial"/>
                <w:b/>
                <w:sz w:val="16"/>
                <w:szCs w:val="16"/>
              </w:rPr>
              <w:t xml:space="preserve"> rates</w:t>
            </w:r>
          </w:p>
        </w:tc>
        <w:tc>
          <w:tcPr>
            <w:tcW w:w="1559" w:type="dxa"/>
          </w:tcPr>
          <w:p w14:paraId="77283C67" w14:textId="77777777" w:rsidR="00BC4017" w:rsidRDefault="00AC71EC" w:rsidP="00B377AE">
            <w:pPr>
              <w:rPr>
                <w:rFonts w:ascii="Arial" w:hAnsi="Arial" w:cs="Arial"/>
                <w:b/>
                <w:sz w:val="16"/>
                <w:szCs w:val="16"/>
              </w:rPr>
            </w:pPr>
            <w:r>
              <w:rPr>
                <w:rFonts w:ascii="Arial" w:hAnsi="Arial" w:cs="Arial"/>
                <w:b/>
                <w:sz w:val="16"/>
                <w:szCs w:val="16"/>
              </w:rPr>
              <w:t>W</w:t>
            </w:r>
            <w:r w:rsidR="00E61413">
              <w:rPr>
                <w:rFonts w:ascii="Arial" w:hAnsi="Arial" w:cs="Arial"/>
                <w:b/>
                <w:sz w:val="16"/>
                <w:szCs w:val="16"/>
              </w:rPr>
              <w:t>inter time cross-shelf exchange</w:t>
            </w:r>
            <w:r w:rsidR="00991D6C">
              <w:rPr>
                <w:rFonts w:ascii="Arial" w:hAnsi="Arial" w:cs="Arial"/>
                <w:b/>
                <w:sz w:val="16"/>
                <w:szCs w:val="16"/>
              </w:rPr>
              <w:t xml:space="preserve"> </w:t>
            </w:r>
            <w:r w:rsidR="00B377AE">
              <w:rPr>
                <w:rFonts w:ascii="Arial" w:hAnsi="Arial" w:cs="Arial"/>
                <w:b/>
                <w:sz w:val="16"/>
                <w:szCs w:val="16"/>
              </w:rPr>
              <w:sym w:font="Symbol" w:char="F06D"/>
            </w:r>
            <w:r w:rsidR="00B377AE">
              <w:rPr>
                <w:rFonts w:ascii="Arial" w:hAnsi="Arial" w:cs="Arial"/>
                <w:b/>
                <w:sz w:val="16"/>
                <w:szCs w:val="16"/>
              </w:rPr>
              <w:sym w:font="Symbol" w:char="F0B1"/>
            </w:r>
            <w:r w:rsidR="00B377AE">
              <w:rPr>
                <w:rFonts w:ascii="Arial" w:hAnsi="Arial" w:cs="Arial"/>
                <w:b/>
                <w:sz w:val="16"/>
                <w:szCs w:val="16"/>
              </w:rPr>
              <w:sym w:font="Symbol" w:char="F073"/>
            </w:r>
            <w:r w:rsidR="00B377AE">
              <w:rPr>
                <w:rFonts w:ascii="Arial" w:hAnsi="Arial" w:cs="Arial"/>
                <w:b/>
                <w:sz w:val="16"/>
                <w:szCs w:val="16"/>
              </w:rPr>
              <w:t xml:space="preserve"> </w:t>
            </w:r>
          </w:p>
          <w:p w14:paraId="56D3BA1F" w14:textId="5DA24489" w:rsidR="00E61413" w:rsidRDefault="00991D6C" w:rsidP="00B377AE">
            <w:pPr>
              <w:rPr>
                <w:rFonts w:ascii="Arial" w:hAnsi="Arial" w:cs="Arial"/>
                <w:b/>
                <w:sz w:val="16"/>
                <w:szCs w:val="16"/>
              </w:rPr>
            </w:pPr>
            <w:r>
              <w:rPr>
                <w:rFonts w:ascii="Arial" w:hAnsi="Arial" w:cs="Arial"/>
                <w:b/>
                <w:sz w:val="16"/>
                <w:szCs w:val="16"/>
              </w:rPr>
              <w:t>(</w:t>
            </w:r>
            <w:proofErr w:type="gramStart"/>
            <w:r>
              <w:rPr>
                <w:rFonts w:ascii="Arial" w:hAnsi="Arial" w:cs="Arial"/>
                <w:b/>
                <w:sz w:val="16"/>
                <w:szCs w:val="16"/>
              </w:rPr>
              <w:t>m</w:t>
            </w:r>
            <w:proofErr w:type="gramEnd"/>
            <w:r w:rsidR="001D4256">
              <w:rPr>
                <w:rFonts w:ascii="Arial" w:hAnsi="Arial" w:cs="Arial"/>
                <w:b/>
                <w:sz w:val="16"/>
                <w:szCs w:val="16"/>
              </w:rPr>
              <w:t xml:space="preserve"> </w:t>
            </w:r>
            <w:r>
              <w:rPr>
                <w:rFonts w:ascii="Arial" w:hAnsi="Arial" w:cs="Arial"/>
                <w:b/>
                <w:sz w:val="16"/>
                <w:szCs w:val="16"/>
              </w:rPr>
              <w:t>s</w:t>
            </w:r>
            <w:r w:rsidRPr="00991D6C">
              <w:rPr>
                <w:rFonts w:ascii="Arial" w:hAnsi="Arial" w:cs="Arial"/>
                <w:b/>
                <w:sz w:val="16"/>
                <w:szCs w:val="16"/>
                <w:vertAlign w:val="superscript"/>
              </w:rPr>
              <w:t>-1</w:t>
            </w:r>
            <w:r>
              <w:rPr>
                <w:rFonts w:ascii="Arial" w:hAnsi="Arial" w:cs="Arial"/>
                <w:b/>
                <w:sz w:val="16"/>
                <w:szCs w:val="16"/>
              </w:rPr>
              <w:t>)</w:t>
            </w:r>
          </w:p>
        </w:tc>
        <w:tc>
          <w:tcPr>
            <w:tcW w:w="1560" w:type="dxa"/>
          </w:tcPr>
          <w:p w14:paraId="2E73E5C5" w14:textId="77777777" w:rsidR="0021070A" w:rsidRDefault="00AC71EC" w:rsidP="00051706">
            <w:pPr>
              <w:rPr>
                <w:rFonts w:ascii="Arial" w:hAnsi="Arial" w:cs="Arial"/>
                <w:b/>
                <w:sz w:val="16"/>
                <w:szCs w:val="16"/>
              </w:rPr>
            </w:pPr>
            <w:r>
              <w:rPr>
                <w:rFonts w:ascii="Arial" w:hAnsi="Arial" w:cs="Arial"/>
                <w:b/>
                <w:sz w:val="16"/>
                <w:szCs w:val="16"/>
              </w:rPr>
              <w:t>W</w:t>
            </w:r>
            <w:r w:rsidR="00051706">
              <w:rPr>
                <w:rFonts w:ascii="Arial" w:hAnsi="Arial" w:cs="Arial"/>
                <w:b/>
                <w:sz w:val="16"/>
                <w:szCs w:val="16"/>
              </w:rPr>
              <w:t xml:space="preserve">inter time </w:t>
            </w:r>
          </w:p>
          <w:p w14:paraId="12C1EDD6" w14:textId="77777777" w:rsidR="001137EC" w:rsidRDefault="00051706" w:rsidP="00051706">
            <w:pPr>
              <w:rPr>
                <w:rFonts w:ascii="Arial" w:hAnsi="Arial" w:cs="Arial"/>
                <w:b/>
                <w:sz w:val="16"/>
                <w:szCs w:val="16"/>
              </w:rPr>
            </w:pPr>
            <w:proofErr w:type="gramStart"/>
            <w:r>
              <w:rPr>
                <w:rFonts w:ascii="Arial" w:hAnsi="Arial" w:cs="Arial"/>
                <w:b/>
                <w:sz w:val="16"/>
                <w:szCs w:val="16"/>
              </w:rPr>
              <w:t>air</w:t>
            </w:r>
            <w:proofErr w:type="gramEnd"/>
            <w:r w:rsidR="00E61413">
              <w:rPr>
                <w:rFonts w:ascii="Arial" w:hAnsi="Arial" w:cs="Arial"/>
                <w:b/>
                <w:sz w:val="16"/>
                <w:szCs w:val="16"/>
              </w:rPr>
              <w:t>-</w:t>
            </w:r>
            <w:r>
              <w:rPr>
                <w:rFonts w:ascii="Arial" w:hAnsi="Arial" w:cs="Arial"/>
                <w:b/>
                <w:sz w:val="16"/>
                <w:szCs w:val="16"/>
              </w:rPr>
              <w:t>sea</w:t>
            </w:r>
            <w:r w:rsidR="00E61413">
              <w:rPr>
                <w:rFonts w:ascii="Arial" w:hAnsi="Arial" w:cs="Arial"/>
                <w:b/>
                <w:sz w:val="16"/>
                <w:szCs w:val="16"/>
              </w:rPr>
              <w:t xml:space="preserve"> </w:t>
            </w:r>
          </w:p>
          <w:p w14:paraId="06A44FB0" w14:textId="34CDF18D" w:rsidR="004E77F3" w:rsidRDefault="00E61413" w:rsidP="00051706">
            <w:pPr>
              <w:rPr>
                <w:rFonts w:ascii="Arial" w:hAnsi="Arial" w:cs="Arial"/>
                <w:b/>
                <w:sz w:val="16"/>
                <w:szCs w:val="16"/>
              </w:rPr>
            </w:pPr>
            <w:proofErr w:type="gramStart"/>
            <w:r>
              <w:rPr>
                <w:rFonts w:ascii="Arial" w:hAnsi="Arial" w:cs="Arial"/>
                <w:b/>
                <w:sz w:val="16"/>
                <w:szCs w:val="16"/>
              </w:rPr>
              <w:t>exchange</w:t>
            </w:r>
            <w:proofErr w:type="gramEnd"/>
            <w:r w:rsidR="00B25095">
              <w:rPr>
                <w:rFonts w:ascii="Arial" w:hAnsi="Arial" w:cs="Arial"/>
                <w:b/>
                <w:sz w:val="16"/>
                <w:szCs w:val="16"/>
              </w:rPr>
              <w:t xml:space="preserve"> </w:t>
            </w:r>
            <w:r w:rsidR="00B377AE">
              <w:rPr>
                <w:rFonts w:ascii="Arial" w:hAnsi="Arial" w:cs="Arial"/>
                <w:b/>
                <w:sz w:val="16"/>
                <w:szCs w:val="16"/>
              </w:rPr>
              <w:sym w:font="Symbol" w:char="F06D"/>
            </w:r>
            <w:r w:rsidR="00B377AE">
              <w:rPr>
                <w:rFonts w:ascii="Arial" w:hAnsi="Arial" w:cs="Arial"/>
                <w:b/>
                <w:sz w:val="16"/>
                <w:szCs w:val="16"/>
              </w:rPr>
              <w:sym w:font="Symbol" w:char="F0B1"/>
            </w:r>
            <w:r w:rsidR="00B377AE">
              <w:rPr>
                <w:rFonts w:ascii="Arial" w:hAnsi="Arial" w:cs="Arial"/>
                <w:b/>
                <w:sz w:val="16"/>
                <w:szCs w:val="16"/>
              </w:rPr>
              <w:sym w:font="Symbol" w:char="F073"/>
            </w:r>
            <w:r w:rsidR="00B377AE">
              <w:rPr>
                <w:rFonts w:ascii="Arial" w:hAnsi="Arial" w:cs="Arial"/>
                <w:b/>
                <w:sz w:val="16"/>
                <w:szCs w:val="16"/>
              </w:rPr>
              <w:t xml:space="preserve"> </w:t>
            </w:r>
          </w:p>
          <w:p w14:paraId="39EF3E6A" w14:textId="6891C91C" w:rsidR="00E61413" w:rsidRDefault="00B25095" w:rsidP="00051706">
            <w:pPr>
              <w:rPr>
                <w:rFonts w:ascii="Arial" w:hAnsi="Arial" w:cs="Arial"/>
                <w:b/>
                <w:sz w:val="16"/>
                <w:szCs w:val="16"/>
              </w:rPr>
            </w:pPr>
            <w:r>
              <w:rPr>
                <w:rFonts w:ascii="Arial" w:hAnsi="Arial" w:cs="Arial"/>
                <w:b/>
                <w:sz w:val="16"/>
                <w:szCs w:val="16"/>
              </w:rPr>
              <w:t>(</w:t>
            </w:r>
            <w:r w:rsidR="001A1AFC">
              <w:rPr>
                <w:rFonts w:ascii="Arial" w:hAnsi="Arial" w:cs="Arial"/>
                <w:b/>
                <w:sz w:val="16"/>
                <w:szCs w:val="16"/>
              </w:rPr>
              <w:t>10</w:t>
            </w:r>
            <w:r w:rsidR="001A1AFC" w:rsidRPr="001A1AFC">
              <w:rPr>
                <w:rFonts w:ascii="Arial" w:hAnsi="Arial" w:cs="Arial"/>
                <w:b/>
                <w:sz w:val="16"/>
                <w:szCs w:val="16"/>
                <w:vertAlign w:val="superscript"/>
              </w:rPr>
              <w:t>-</w:t>
            </w:r>
            <w:r w:rsidR="00ED4C0A">
              <w:rPr>
                <w:rFonts w:ascii="Arial" w:hAnsi="Arial" w:cs="Arial"/>
                <w:b/>
                <w:sz w:val="16"/>
                <w:szCs w:val="16"/>
                <w:vertAlign w:val="superscript"/>
              </w:rPr>
              <w:t>6</w:t>
            </w:r>
            <w:r w:rsidR="001A1AFC">
              <w:rPr>
                <w:rFonts w:ascii="Arial" w:hAnsi="Arial" w:cs="Arial"/>
                <w:b/>
                <w:sz w:val="16"/>
                <w:szCs w:val="16"/>
              </w:rPr>
              <w:t xml:space="preserve"> m s</w:t>
            </w:r>
            <w:r w:rsidR="001A1AFC" w:rsidRPr="001A1AFC">
              <w:rPr>
                <w:rFonts w:ascii="Arial" w:hAnsi="Arial" w:cs="Arial"/>
                <w:b/>
                <w:sz w:val="16"/>
                <w:szCs w:val="16"/>
                <w:vertAlign w:val="superscript"/>
              </w:rPr>
              <w:t>-1</w:t>
            </w:r>
            <w:r w:rsidR="001A1AFC">
              <w:rPr>
                <w:rFonts w:ascii="Arial" w:hAnsi="Arial" w:cs="Arial"/>
                <w:b/>
                <w:sz w:val="16"/>
                <w:szCs w:val="16"/>
              </w:rPr>
              <w:t>)</w:t>
            </w:r>
          </w:p>
        </w:tc>
        <w:tc>
          <w:tcPr>
            <w:tcW w:w="2510" w:type="dxa"/>
          </w:tcPr>
          <w:p w14:paraId="2A3A493E" w14:textId="32AA2CDC" w:rsidR="00E61413" w:rsidRPr="00C77552" w:rsidRDefault="007D56FA" w:rsidP="00D47762">
            <w:pPr>
              <w:rPr>
                <w:rFonts w:ascii="Arial" w:hAnsi="Arial" w:cs="Arial"/>
                <w:b/>
                <w:sz w:val="16"/>
                <w:szCs w:val="16"/>
              </w:rPr>
            </w:pPr>
            <w:r>
              <w:rPr>
                <w:rFonts w:ascii="Arial" w:hAnsi="Arial" w:cs="Arial"/>
                <w:b/>
                <w:sz w:val="16"/>
                <w:szCs w:val="16"/>
              </w:rPr>
              <w:t>Observations of w</w:t>
            </w:r>
            <w:r w:rsidR="00985565">
              <w:rPr>
                <w:rFonts w:ascii="Arial" w:hAnsi="Arial" w:cs="Arial"/>
                <w:b/>
                <w:sz w:val="16"/>
                <w:szCs w:val="16"/>
              </w:rPr>
              <w:t>inter control of cross</w:t>
            </w:r>
            <w:r w:rsidR="00E61413">
              <w:rPr>
                <w:rFonts w:ascii="Arial" w:hAnsi="Arial" w:cs="Arial"/>
                <w:b/>
                <w:sz w:val="16"/>
                <w:szCs w:val="16"/>
              </w:rPr>
              <w:t>-shelf transport in mixed layer</w:t>
            </w:r>
          </w:p>
        </w:tc>
      </w:tr>
      <w:tr w:rsidR="00E61413" w14:paraId="3E000BAB" w14:textId="77777777" w:rsidTr="00645888">
        <w:tc>
          <w:tcPr>
            <w:tcW w:w="1242" w:type="dxa"/>
          </w:tcPr>
          <w:p w14:paraId="5F4367B1" w14:textId="77777777" w:rsidR="00E61413" w:rsidRDefault="00E61413" w:rsidP="00023412">
            <w:pPr>
              <w:rPr>
                <w:rFonts w:ascii="Arial" w:hAnsi="Arial" w:cs="Arial"/>
                <w:sz w:val="16"/>
                <w:szCs w:val="16"/>
              </w:rPr>
            </w:pPr>
            <w:r>
              <w:rPr>
                <w:rFonts w:ascii="Arial" w:hAnsi="Arial" w:cs="Arial"/>
                <w:sz w:val="16"/>
                <w:szCs w:val="16"/>
              </w:rPr>
              <w:t xml:space="preserve">High rate of increase </w:t>
            </w:r>
          </w:p>
          <w:p w14:paraId="37EDE1FE" w14:textId="77777777" w:rsidR="00E61413" w:rsidRPr="0085626A" w:rsidRDefault="00E61413" w:rsidP="00023412">
            <w:pPr>
              <w:rPr>
                <w:rFonts w:ascii="Arial" w:hAnsi="Arial" w:cs="Arial"/>
                <w:sz w:val="16"/>
                <w:szCs w:val="16"/>
              </w:rPr>
            </w:pPr>
            <w:r>
              <w:rPr>
                <w:rFonts w:ascii="Arial" w:hAnsi="Arial" w:cs="Arial"/>
                <w:sz w:val="16"/>
                <w:szCs w:val="16"/>
              </w:rPr>
              <w:t xml:space="preserve">(+2 </w:t>
            </w:r>
            <w:proofErr w:type="spellStart"/>
            <w:r>
              <w:rPr>
                <w:rFonts w:ascii="Arial" w:hAnsi="Arial" w:cs="Arial"/>
                <w:sz w:val="16"/>
                <w:szCs w:val="16"/>
              </w:rPr>
              <w:t>μatm</w:t>
            </w:r>
            <w:proofErr w:type="spellEnd"/>
            <w:r>
              <w:rPr>
                <w:rFonts w:ascii="Arial" w:hAnsi="Arial" w:cs="Arial"/>
                <w:sz w:val="16"/>
                <w:szCs w:val="16"/>
              </w:rPr>
              <w:t xml:space="preserve"> yr</w:t>
            </w:r>
            <w:r w:rsidRPr="00AE24EB">
              <w:rPr>
                <w:rFonts w:ascii="Arial" w:hAnsi="Arial" w:cs="Arial"/>
                <w:sz w:val="16"/>
                <w:szCs w:val="16"/>
                <w:vertAlign w:val="superscript"/>
              </w:rPr>
              <w:t>-1</w:t>
            </w:r>
            <w:r>
              <w:rPr>
                <w:rFonts w:ascii="Arial" w:hAnsi="Arial" w:cs="Arial"/>
                <w:sz w:val="16"/>
                <w:szCs w:val="16"/>
              </w:rPr>
              <w:t>)</w:t>
            </w:r>
          </w:p>
        </w:tc>
        <w:tc>
          <w:tcPr>
            <w:tcW w:w="1560" w:type="dxa"/>
          </w:tcPr>
          <w:p w14:paraId="6F61AC6C" w14:textId="4FF84D7C" w:rsidR="007F14A3" w:rsidRDefault="00CA1F05" w:rsidP="00023412">
            <w:pPr>
              <w:rPr>
                <w:rFonts w:ascii="Arial" w:hAnsi="Arial" w:cs="Arial"/>
                <w:sz w:val="16"/>
                <w:szCs w:val="16"/>
              </w:rPr>
            </w:pPr>
            <w:r>
              <w:rPr>
                <w:rFonts w:ascii="Arial" w:hAnsi="Arial" w:cs="Arial"/>
                <w:sz w:val="16"/>
                <w:szCs w:val="16"/>
              </w:rPr>
              <w:t>North Sea (NS)</w:t>
            </w:r>
          </w:p>
          <w:p w14:paraId="3C03AE4E" w14:textId="13F2776D" w:rsidR="00E61413" w:rsidRPr="00E96FCB" w:rsidRDefault="00FA5492" w:rsidP="00023412">
            <w:pPr>
              <w:rPr>
                <w:rFonts w:ascii="Arial" w:hAnsi="Arial" w:cs="Arial"/>
                <w:sz w:val="16"/>
                <w:szCs w:val="16"/>
              </w:rPr>
            </w:pPr>
            <w:r>
              <w:rPr>
                <w:rFonts w:ascii="Arial" w:hAnsi="Arial" w:cs="Arial"/>
                <w:sz w:val="16"/>
                <w:szCs w:val="16"/>
              </w:rPr>
              <w:t>M</w:t>
            </w:r>
            <w:r w:rsidR="00CA1F05">
              <w:rPr>
                <w:rFonts w:ascii="Arial" w:hAnsi="Arial" w:cs="Arial"/>
                <w:sz w:val="16"/>
                <w:szCs w:val="16"/>
              </w:rPr>
              <w:t>id Atlantic Bight (MAB)</w:t>
            </w:r>
            <w:r w:rsidR="00E61413">
              <w:rPr>
                <w:rFonts w:ascii="Arial" w:hAnsi="Arial" w:cs="Arial"/>
                <w:sz w:val="16"/>
                <w:szCs w:val="16"/>
              </w:rPr>
              <w:t xml:space="preserve"> Southern Greenland</w:t>
            </w:r>
            <w:r w:rsidR="00CA1F05">
              <w:rPr>
                <w:rFonts w:ascii="Arial" w:hAnsi="Arial" w:cs="Arial"/>
                <w:sz w:val="16"/>
                <w:szCs w:val="16"/>
              </w:rPr>
              <w:t xml:space="preserve"> (SG)</w:t>
            </w:r>
            <w:r w:rsidR="00E61413">
              <w:rPr>
                <w:rFonts w:ascii="Arial" w:hAnsi="Arial" w:cs="Arial"/>
                <w:sz w:val="16"/>
                <w:szCs w:val="16"/>
              </w:rPr>
              <w:t>, Antarctic Peninsula</w:t>
            </w:r>
            <w:r w:rsidR="00CA1F05">
              <w:rPr>
                <w:rFonts w:ascii="Arial" w:hAnsi="Arial" w:cs="Arial"/>
                <w:sz w:val="16"/>
                <w:szCs w:val="16"/>
              </w:rPr>
              <w:t xml:space="preserve"> (AP)</w:t>
            </w:r>
          </w:p>
        </w:tc>
        <w:tc>
          <w:tcPr>
            <w:tcW w:w="1417" w:type="dxa"/>
          </w:tcPr>
          <w:p w14:paraId="3C0074B5" w14:textId="2E8A50D5" w:rsidR="00E61413" w:rsidRDefault="00E61413" w:rsidP="00023412">
            <w:pPr>
              <w:rPr>
                <w:rFonts w:ascii="Arial" w:hAnsi="Arial" w:cs="Arial"/>
                <w:sz w:val="16"/>
                <w:szCs w:val="16"/>
              </w:rPr>
            </w:pPr>
            <w:r>
              <w:rPr>
                <w:rFonts w:ascii="Arial" w:hAnsi="Arial" w:cs="Arial"/>
                <w:sz w:val="16"/>
                <w:szCs w:val="16"/>
              </w:rPr>
              <w:t>Much slower cross-shelf exchange compared with air-sea exchange</w:t>
            </w:r>
            <w:r w:rsidR="00D062C6">
              <w:rPr>
                <w:rFonts w:ascii="Arial" w:hAnsi="Arial" w:cs="Arial"/>
                <w:sz w:val="16"/>
                <w:szCs w:val="16"/>
              </w:rPr>
              <w:t xml:space="preserve"> (bottle neck in offshore transport)</w:t>
            </w:r>
            <w:r w:rsidR="006B5EFE">
              <w:rPr>
                <w:rFonts w:ascii="Arial" w:hAnsi="Arial" w:cs="Arial"/>
                <w:sz w:val="16"/>
                <w:szCs w:val="16"/>
              </w:rPr>
              <w:t>.</w:t>
            </w:r>
          </w:p>
        </w:tc>
        <w:tc>
          <w:tcPr>
            <w:tcW w:w="1559" w:type="dxa"/>
          </w:tcPr>
          <w:p w14:paraId="78D290B5" w14:textId="4DC36DFD" w:rsidR="00E61413" w:rsidRDefault="004E3E0A" w:rsidP="00023412">
            <w:pPr>
              <w:rPr>
                <w:rFonts w:ascii="Arial" w:hAnsi="Arial" w:cs="Arial"/>
                <w:sz w:val="16"/>
                <w:szCs w:val="16"/>
              </w:rPr>
            </w:pPr>
            <w:r>
              <w:rPr>
                <w:rFonts w:ascii="Arial" w:hAnsi="Arial" w:cs="Arial"/>
                <w:sz w:val="16"/>
                <w:szCs w:val="16"/>
              </w:rPr>
              <w:t>NS</w:t>
            </w:r>
            <w:r w:rsidR="003122C7">
              <w:rPr>
                <w:rFonts w:ascii="Arial" w:hAnsi="Arial" w:cs="Arial"/>
                <w:sz w:val="16"/>
                <w:szCs w:val="16"/>
              </w:rPr>
              <w:t xml:space="preserve"> </w:t>
            </w:r>
            <w:r w:rsidR="00452A4D">
              <w:rPr>
                <w:rFonts w:ascii="Arial" w:hAnsi="Arial" w:cs="Arial"/>
                <w:sz w:val="16"/>
                <w:szCs w:val="16"/>
              </w:rPr>
              <w:t>0.16</w:t>
            </w:r>
            <w:r w:rsidR="003122C7">
              <w:rPr>
                <w:rFonts w:ascii="Arial" w:hAnsi="Arial" w:cs="Arial"/>
                <w:sz w:val="16"/>
                <w:szCs w:val="16"/>
              </w:rPr>
              <w:t xml:space="preserve"> </w:t>
            </w:r>
            <w:r w:rsidR="003122C7">
              <w:rPr>
                <w:rFonts w:ascii="Arial" w:hAnsi="Arial" w:cs="Arial"/>
                <w:b/>
                <w:sz w:val="16"/>
                <w:szCs w:val="16"/>
              </w:rPr>
              <w:sym w:font="Symbol" w:char="F0B1"/>
            </w:r>
            <w:r w:rsidR="003122C7">
              <w:rPr>
                <w:rFonts w:ascii="Arial" w:hAnsi="Arial" w:cs="Arial"/>
                <w:b/>
                <w:sz w:val="16"/>
                <w:szCs w:val="16"/>
              </w:rPr>
              <w:t xml:space="preserve"> </w:t>
            </w:r>
            <w:r w:rsidR="00452A4D">
              <w:rPr>
                <w:rFonts w:ascii="Arial" w:hAnsi="Arial" w:cs="Arial"/>
                <w:sz w:val="16"/>
                <w:szCs w:val="16"/>
              </w:rPr>
              <w:t>0.15</w:t>
            </w:r>
          </w:p>
          <w:p w14:paraId="2F245A33" w14:textId="2E1167F3" w:rsidR="008D6FBD" w:rsidRDefault="004E3E0A" w:rsidP="00023412">
            <w:pPr>
              <w:rPr>
                <w:rFonts w:ascii="Arial" w:hAnsi="Arial" w:cs="Arial"/>
                <w:sz w:val="16"/>
                <w:szCs w:val="16"/>
              </w:rPr>
            </w:pPr>
            <w:r>
              <w:rPr>
                <w:rFonts w:ascii="Arial" w:hAnsi="Arial" w:cs="Arial"/>
                <w:sz w:val="16"/>
                <w:szCs w:val="16"/>
              </w:rPr>
              <w:t>MAB</w:t>
            </w:r>
            <w:r w:rsidR="005A3488">
              <w:rPr>
                <w:rFonts w:ascii="Arial" w:hAnsi="Arial" w:cs="Arial"/>
                <w:sz w:val="16"/>
                <w:szCs w:val="16"/>
              </w:rPr>
              <w:t xml:space="preserve"> -0.08</w:t>
            </w:r>
            <w:r w:rsidR="004737B0">
              <w:rPr>
                <w:rFonts w:ascii="Arial" w:hAnsi="Arial" w:cs="Arial"/>
                <w:sz w:val="16"/>
                <w:szCs w:val="16"/>
              </w:rPr>
              <w:t xml:space="preserve"> </w:t>
            </w:r>
            <w:r w:rsidR="004737B0">
              <w:rPr>
                <w:rFonts w:ascii="Arial" w:hAnsi="Arial" w:cs="Arial"/>
                <w:b/>
                <w:sz w:val="16"/>
                <w:szCs w:val="16"/>
              </w:rPr>
              <w:sym w:font="Symbol" w:char="F0B1"/>
            </w:r>
            <w:r w:rsidR="004737B0">
              <w:rPr>
                <w:rFonts w:ascii="Arial" w:hAnsi="Arial" w:cs="Arial"/>
                <w:sz w:val="16"/>
                <w:szCs w:val="16"/>
              </w:rPr>
              <w:t xml:space="preserve"> 0.30</w:t>
            </w:r>
          </w:p>
          <w:p w14:paraId="7B8DFFB5" w14:textId="28511441" w:rsidR="008D6FBD" w:rsidRDefault="004E3E0A" w:rsidP="00023412">
            <w:pPr>
              <w:rPr>
                <w:rFonts w:ascii="Arial" w:hAnsi="Arial" w:cs="Arial"/>
                <w:sz w:val="16"/>
                <w:szCs w:val="16"/>
              </w:rPr>
            </w:pPr>
            <w:r>
              <w:rPr>
                <w:rFonts w:ascii="Arial" w:hAnsi="Arial" w:cs="Arial"/>
                <w:sz w:val="16"/>
                <w:szCs w:val="16"/>
              </w:rPr>
              <w:t>SG</w:t>
            </w:r>
            <w:r w:rsidR="00FE219E">
              <w:rPr>
                <w:rFonts w:ascii="Arial" w:hAnsi="Arial" w:cs="Arial"/>
                <w:sz w:val="16"/>
                <w:szCs w:val="16"/>
              </w:rPr>
              <w:t xml:space="preserve"> </w:t>
            </w:r>
            <w:r w:rsidR="005A3488">
              <w:rPr>
                <w:rFonts w:ascii="Arial" w:hAnsi="Arial" w:cs="Arial"/>
                <w:sz w:val="16"/>
                <w:szCs w:val="16"/>
              </w:rPr>
              <w:t>-0.13</w:t>
            </w:r>
            <w:r w:rsidR="00E04A3D">
              <w:rPr>
                <w:rFonts w:ascii="Arial" w:hAnsi="Arial" w:cs="Arial"/>
                <w:sz w:val="16"/>
                <w:szCs w:val="16"/>
              </w:rPr>
              <w:t xml:space="preserve"> </w:t>
            </w:r>
            <w:r w:rsidR="00E04A3D">
              <w:rPr>
                <w:rFonts w:ascii="Arial" w:hAnsi="Arial" w:cs="Arial"/>
                <w:b/>
                <w:sz w:val="16"/>
                <w:szCs w:val="16"/>
              </w:rPr>
              <w:sym w:font="Symbol" w:char="F0B1"/>
            </w:r>
            <w:r w:rsidR="005A3488">
              <w:rPr>
                <w:rFonts w:ascii="Arial" w:hAnsi="Arial" w:cs="Arial"/>
                <w:sz w:val="16"/>
                <w:szCs w:val="16"/>
              </w:rPr>
              <w:t xml:space="preserve"> 0.16</w:t>
            </w:r>
          </w:p>
          <w:p w14:paraId="4D44D390" w14:textId="3B498CE7" w:rsidR="008D6FBD" w:rsidRDefault="004E3E0A" w:rsidP="00023412">
            <w:pPr>
              <w:rPr>
                <w:rFonts w:ascii="Arial" w:hAnsi="Arial" w:cs="Arial"/>
                <w:sz w:val="16"/>
                <w:szCs w:val="16"/>
              </w:rPr>
            </w:pPr>
            <w:r>
              <w:rPr>
                <w:rFonts w:ascii="Arial" w:hAnsi="Arial" w:cs="Arial"/>
                <w:sz w:val="16"/>
                <w:szCs w:val="16"/>
              </w:rPr>
              <w:t>AP</w:t>
            </w:r>
            <w:r w:rsidR="00E83F4B">
              <w:rPr>
                <w:rFonts w:ascii="Arial" w:hAnsi="Arial" w:cs="Arial"/>
                <w:sz w:val="16"/>
                <w:szCs w:val="16"/>
              </w:rPr>
              <w:t xml:space="preserve"> 0.01 </w:t>
            </w:r>
            <w:r w:rsidR="00E83F4B">
              <w:rPr>
                <w:rFonts w:ascii="Arial" w:hAnsi="Arial" w:cs="Arial"/>
                <w:b/>
                <w:sz w:val="16"/>
                <w:szCs w:val="16"/>
              </w:rPr>
              <w:sym w:font="Symbol" w:char="F0B1"/>
            </w:r>
            <w:r w:rsidR="00E83F4B">
              <w:rPr>
                <w:rFonts w:ascii="Arial" w:hAnsi="Arial" w:cs="Arial"/>
                <w:b/>
                <w:sz w:val="16"/>
                <w:szCs w:val="16"/>
              </w:rPr>
              <w:t xml:space="preserve"> </w:t>
            </w:r>
            <w:r w:rsidR="00E83F4B">
              <w:rPr>
                <w:rFonts w:ascii="Arial" w:hAnsi="Arial" w:cs="Arial"/>
                <w:sz w:val="16"/>
                <w:szCs w:val="16"/>
              </w:rPr>
              <w:t>0.08</w:t>
            </w:r>
          </w:p>
        </w:tc>
        <w:tc>
          <w:tcPr>
            <w:tcW w:w="1560" w:type="dxa"/>
          </w:tcPr>
          <w:p w14:paraId="6A37E125" w14:textId="7F6EBF8F" w:rsidR="00AB6730" w:rsidRDefault="00ED4C0A" w:rsidP="00AB6730">
            <w:pPr>
              <w:rPr>
                <w:rFonts w:ascii="Arial" w:hAnsi="Arial" w:cs="Arial"/>
                <w:sz w:val="16"/>
                <w:szCs w:val="16"/>
              </w:rPr>
            </w:pPr>
            <w:r>
              <w:rPr>
                <w:rFonts w:ascii="Arial" w:hAnsi="Arial" w:cs="Arial"/>
                <w:sz w:val="16"/>
                <w:szCs w:val="16"/>
              </w:rPr>
              <w:t>NS 22.47</w:t>
            </w:r>
            <w:r w:rsidR="00AB6730">
              <w:rPr>
                <w:rFonts w:ascii="Arial" w:hAnsi="Arial" w:cs="Arial"/>
                <w:sz w:val="16"/>
                <w:szCs w:val="16"/>
              </w:rPr>
              <w:t xml:space="preserve"> </w:t>
            </w:r>
            <w:r w:rsidR="00AB6730" w:rsidRPr="00853617">
              <w:rPr>
                <w:rFonts w:ascii="Arial" w:hAnsi="Arial" w:cs="Arial"/>
                <w:sz w:val="16"/>
                <w:szCs w:val="16"/>
              </w:rPr>
              <w:sym w:font="Symbol" w:char="F0B1"/>
            </w:r>
            <w:r>
              <w:rPr>
                <w:rFonts w:ascii="Arial" w:hAnsi="Arial" w:cs="Arial"/>
                <w:sz w:val="16"/>
                <w:szCs w:val="16"/>
              </w:rPr>
              <w:t xml:space="preserve"> 17.94</w:t>
            </w:r>
          </w:p>
          <w:p w14:paraId="7CC530E3" w14:textId="07275013" w:rsidR="00AB6730" w:rsidRDefault="00B927C1" w:rsidP="00AB6730">
            <w:pPr>
              <w:rPr>
                <w:rFonts w:ascii="Arial" w:hAnsi="Arial" w:cs="Arial"/>
                <w:sz w:val="16"/>
                <w:szCs w:val="16"/>
              </w:rPr>
            </w:pPr>
            <w:r>
              <w:rPr>
                <w:rFonts w:ascii="Arial" w:hAnsi="Arial" w:cs="Arial"/>
                <w:sz w:val="16"/>
                <w:szCs w:val="16"/>
              </w:rPr>
              <w:t>MAB 13.08</w:t>
            </w:r>
            <w:r w:rsidR="00AB6730">
              <w:rPr>
                <w:rFonts w:ascii="Arial" w:hAnsi="Arial" w:cs="Arial"/>
                <w:sz w:val="16"/>
                <w:szCs w:val="16"/>
              </w:rPr>
              <w:t xml:space="preserve"> </w:t>
            </w:r>
            <w:r w:rsidR="00AB6730" w:rsidRPr="00853617">
              <w:rPr>
                <w:rFonts w:ascii="Arial" w:hAnsi="Arial" w:cs="Arial"/>
                <w:sz w:val="16"/>
                <w:szCs w:val="16"/>
              </w:rPr>
              <w:sym w:font="Symbol" w:char="F0B1"/>
            </w:r>
            <w:r>
              <w:rPr>
                <w:rFonts w:ascii="Arial" w:hAnsi="Arial" w:cs="Arial"/>
                <w:sz w:val="16"/>
                <w:szCs w:val="16"/>
              </w:rPr>
              <w:t xml:space="preserve"> 8.64</w:t>
            </w:r>
          </w:p>
          <w:p w14:paraId="33F17C9C" w14:textId="0BB6966A" w:rsidR="00AB6730" w:rsidRDefault="00365A43" w:rsidP="00AB6730">
            <w:pPr>
              <w:rPr>
                <w:rFonts w:ascii="Arial" w:hAnsi="Arial" w:cs="Arial"/>
                <w:sz w:val="16"/>
                <w:szCs w:val="16"/>
              </w:rPr>
            </w:pPr>
            <w:r>
              <w:rPr>
                <w:rFonts w:ascii="Arial" w:hAnsi="Arial" w:cs="Arial"/>
                <w:sz w:val="16"/>
                <w:szCs w:val="16"/>
              </w:rPr>
              <w:t>SG 18.39</w:t>
            </w:r>
            <w:r w:rsidR="00AB6730">
              <w:rPr>
                <w:rFonts w:ascii="Arial" w:hAnsi="Arial" w:cs="Arial"/>
                <w:sz w:val="16"/>
                <w:szCs w:val="16"/>
              </w:rPr>
              <w:t xml:space="preserve"> </w:t>
            </w:r>
            <w:r w:rsidR="00AB6730" w:rsidRPr="00853617">
              <w:rPr>
                <w:rFonts w:ascii="Arial" w:hAnsi="Arial" w:cs="Arial"/>
                <w:sz w:val="16"/>
                <w:szCs w:val="16"/>
              </w:rPr>
              <w:sym w:font="Symbol" w:char="F0B1"/>
            </w:r>
            <w:r>
              <w:rPr>
                <w:rFonts w:ascii="Arial" w:hAnsi="Arial" w:cs="Arial"/>
                <w:sz w:val="16"/>
                <w:szCs w:val="16"/>
              </w:rPr>
              <w:t xml:space="preserve"> 17.17</w:t>
            </w:r>
          </w:p>
          <w:p w14:paraId="3B54A4C3" w14:textId="77846DDF" w:rsidR="00E61413" w:rsidRDefault="00925196" w:rsidP="00AB6730">
            <w:pPr>
              <w:rPr>
                <w:rFonts w:ascii="Arial" w:hAnsi="Arial" w:cs="Arial"/>
                <w:sz w:val="16"/>
                <w:szCs w:val="16"/>
              </w:rPr>
            </w:pPr>
            <w:r>
              <w:rPr>
                <w:rFonts w:ascii="Arial" w:hAnsi="Arial" w:cs="Arial"/>
                <w:sz w:val="16"/>
                <w:szCs w:val="16"/>
              </w:rPr>
              <w:t>AP 13.33</w:t>
            </w:r>
            <w:r w:rsidR="00AB6730">
              <w:rPr>
                <w:rFonts w:ascii="Arial" w:hAnsi="Arial" w:cs="Arial"/>
                <w:sz w:val="16"/>
                <w:szCs w:val="16"/>
              </w:rPr>
              <w:t xml:space="preserve"> </w:t>
            </w:r>
            <w:r w:rsidR="00AB6730" w:rsidRPr="00853617">
              <w:rPr>
                <w:rFonts w:ascii="Arial" w:hAnsi="Arial" w:cs="Arial"/>
                <w:sz w:val="16"/>
                <w:szCs w:val="16"/>
              </w:rPr>
              <w:sym w:font="Symbol" w:char="F0B1"/>
            </w:r>
            <w:r w:rsidR="00AB6730">
              <w:rPr>
                <w:rFonts w:ascii="Arial" w:hAnsi="Arial" w:cs="Arial"/>
                <w:sz w:val="16"/>
                <w:szCs w:val="16"/>
              </w:rPr>
              <w:t xml:space="preserve"> </w:t>
            </w:r>
            <w:r>
              <w:rPr>
                <w:rFonts w:ascii="Arial" w:hAnsi="Arial" w:cs="Arial"/>
                <w:sz w:val="16"/>
                <w:szCs w:val="16"/>
              </w:rPr>
              <w:t>12.36</w:t>
            </w:r>
          </w:p>
          <w:p w14:paraId="2970A4A2" w14:textId="77777777" w:rsidR="00C5182D" w:rsidRDefault="00C5182D" w:rsidP="00AB6730">
            <w:pPr>
              <w:rPr>
                <w:rFonts w:ascii="Arial" w:hAnsi="Arial" w:cs="Arial"/>
                <w:sz w:val="16"/>
                <w:szCs w:val="16"/>
              </w:rPr>
            </w:pPr>
          </w:p>
          <w:p w14:paraId="7442C8CA" w14:textId="7358BFDC" w:rsidR="00E175D5" w:rsidRDefault="00306DF5" w:rsidP="00AB6730">
            <w:pPr>
              <w:rPr>
                <w:rFonts w:ascii="Arial" w:hAnsi="Arial" w:cs="Arial"/>
                <w:sz w:val="16"/>
                <w:szCs w:val="16"/>
              </w:rPr>
            </w:pPr>
            <w:r>
              <w:rPr>
                <w:rFonts w:ascii="Arial" w:hAnsi="Arial" w:cs="Arial"/>
                <w:sz w:val="16"/>
                <w:szCs w:val="16"/>
              </w:rPr>
              <w:t>(</w:t>
            </w:r>
            <w:proofErr w:type="gramStart"/>
            <w:r w:rsidR="00E175D5">
              <w:rPr>
                <w:rFonts w:ascii="Arial" w:hAnsi="Arial" w:cs="Arial"/>
                <w:sz w:val="16"/>
                <w:szCs w:val="16"/>
              </w:rPr>
              <w:t>medium</w:t>
            </w:r>
            <w:proofErr w:type="gramEnd"/>
            <w:r w:rsidR="00E175D5">
              <w:rPr>
                <w:rFonts w:ascii="Arial" w:hAnsi="Arial" w:cs="Arial"/>
                <w:sz w:val="16"/>
                <w:szCs w:val="16"/>
              </w:rPr>
              <w:t xml:space="preserve"> to high air-sea exchange).</w:t>
            </w:r>
          </w:p>
        </w:tc>
        <w:tc>
          <w:tcPr>
            <w:tcW w:w="2510" w:type="dxa"/>
          </w:tcPr>
          <w:p w14:paraId="787B07DC" w14:textId="76DD9ACE" w:rsidR="00BB7E7D" w:rsidRDefault="003D2615" w:rsidP="007F0260">
            <w:pPr>
              <w:rPr>
                <w:rFonts w:ascii="Arial" w:hAnsi="Arial" w:cs="Arial"/>
                <w:sz w:val="16"/>
                <w:szCs w:val="16"/>
              </w:rPr>
            </w:pPr>
            <w:r>
              <w:rPr>
                <w:rFonts w:ascii="Arial" w:hAnsi="Arial" w:cs="Arial"/>
                <w:sz w:val="16"/>
                <w:szCs w:val="16"/>
              </w:rPr>
              <w:t xml:space="preserve">The dominant cross-shelf flow is </w:t>
            </w:r>
            <w:r w:rsidR="00BB7E7D">
              <w:rPr>
                <w:rFonts w:ascii="Arial" w:hAnsi="Arial" w:cs="Arial"/>
                <w:sz w:val="16"/>
                <w:szCs w:val="16"/>
              </w:rPr>
              <w:t>geostrophic</w:t>
            </w:r>
            <w:r w:rsidR="00CC7143">
              <w:rPr>
                <w:rFonts w:ascii="Arial" w:hAnsi="Arial" w:cs="Arial"/>
                <w:sz w:val="16"/>
                <w:szCs w:val="16"/>
              </w:rPr>
              <w:t xml:space="preserve"> </w:t>
            </w:r>
            <w:r w:rsidR="001B3291">
              <w:rPr>
                <w:rFonts w:ascii="Arial" w:hAnsi="Arial" w:cs="Arial"/>
                <w:sz w:val="16"/>
                <w:szCs w:val="16"/>
              </w:rPr>
              <w:t>and therefore</w:t>
            </w:r>
            <w:r w:rsidR="00BB7E7D">
              <w:rPr>
                <w:rFonts w:ascii="Arial" w:hAnsi="Arial" w:cs="Arial"/>
                <w:sz w:val="16"/>
                <w:szCs w:val="16"/>
              </w:rPr>
              <w:t xml:space="preserve"> </w:t>
            </w:r>
            <w:r w:rsidR="00F12570">
              <w:rPr>
                <w:rFonts w:ascii="Arial" w:hAnsi="Arial" w:cs="Arial"/>
                <w:sz w:val="16"/>
                <w:szCs w:val="16"/>
              </w:rPr>
              <w:t xml:space="preserve">independent of </w:t>
            </w:r>
            <w:r w:rsidR="008F6FD4">
              <w:rPr>
                <w:rFonts w:ascii="Arial" w:hAnsi="Arial" w:cs="Arial"/>
                <w:sz w:val="16"/>
                <w:szCs w:val="16"/>
              </w:rPr>
              <w:t xml:space="preserve">the </w:t>
            </w:r>
            <w:r w:rsidR="00F12570">
              <w:rPr>
                <w:rFonts w:ascii="Arial" w:hAnsi="Arial" w:cs="Arial"/>
                <w:sz w:val="16"/>
                <w:szCs w:val="16"/>
              </w:rPr>
              <w:t xml:space="preserve">dominant processes </w:t>
            </w:r>
            <w:r w:rsidRPr="0034046F">
              <w:rPr>
                <w:rFonts w:ascii="Arial" w:hAnsi="Arial" w:cs="Arial"/>
                <w:sz w:val="16"/>
                <w:szCs w:val="16"/>
              </w:rPr>
              <w:t xml:space="preserve">driving </w:t>
            </w:r>
            <w:r>
              <w:rPr>
                <w:rFonts w:ascii="Arial" w:hAnsi="Arial" w:cs="Arial"/>
                <w:sz w:val="16"/>
                <w:szCs w:val="16"/>
              </w:rPr>
              <w:t>air-sea exchange</w:t>
            </w:r>
            <w:r w:rsidR="00BB7E7D">
              <w:rPr>
                <w:rFonts w:ascii="Arial" w:hAnsi="Arial" w:cs="Arial"/>
                <w:sz w:val="16"/>
                <w:szCs w:val="16"/>
              </w:rPr>
              <w:t xml:space="preserve"> (For NS, MAB, SG, AP </w:t>
            </w:r>
            <w:r w:rsidR="00BB7E7D">
              <w:rPr>
                <w:rFonts w:ascii="Arial" w:hAnsi="Arial" w:cs="Arial"/>
                <w:sz w:val="16"/>
                <w:szCs w:val="16"/>
              </w:rPr>
              <w:sym w:font="Symbol" w:char="F0B3"/>
            </w:r>
            <w:r w:rsidR="00BB7E7D">
              <w:rPr>
                <w:rFonts w:ascii="Arial" w:hAnsi="Arial" w:cs="Arial"/>
                <w:sz w:val="16"/>
                <w:szCs w:val="16"/>
              </w:rPr>
              <w:t>53% geostrophic).</w:t>
            </w:r>
          </w:p>
          <w:p w14:paraId="520509F5" w14:textId="77777777" w:rsidR="00850184" w:rsidRDefault="00850184" w:rsidP="003A61D3">
            <w:pPr>
              <w:rPr>
                <w:rFonts w:ascii="Arial" w:hAnsi="Arial" w:cs="Arial"/>
                <w:sz w:val="16"/>
                <w:szCs w:val="16"/>
              </w:rPr>
            </w:pPr>
          </w:p>
          <w:p w14:paraId="32533AB5" w14:textId="2812A9E0" w:rsidR="005F60C4" w:rsidRPr="00E96FCB" w:rsidRDefault="00790D3E" w:rsidP="00607A04">
            <w:pPr>
              <w:rPr>
                <w:rFonts w:ascii="Arial" w:hAnsi="Arial" w:cs="Arial"/>
                <w:sz w:val="16"/>
                <w:szCs w:val="16"/>
              </w:rPr>
            </w:pPr>
            <w:r>
              <w:rPr>
                <w:rFonts w:ascii="Arial" w:hAnsi="Arial" w:cs="Arial"/>
                <w:sz w:val="16"/>
                <w:szCs w:val="16"/>
              </w:rPr>
              <w:t>O</w:t>
            </w:r>
            <w:r w:rsidR="002D02B3">
              <w:rPr>
                <w:rFonts w:ascii="Arial" w:hAnsi="Arial" w:cs="Arial"/>
                <w:sz w:val="16"/>
                <w:szCs w:val="16"/>
              </w:rPr>
              <w:t xml:space="preserve">ffshore geostrophic </w:t>
            </w:r>
            <w:r w:rsidR="008A3D29" w:rsidRPr="0034046F">
              <w:rPr>
                <w:rFonts w:ascii="Arial" w:hAnsi="Arial" w:cs="Arial"/>
                <w:sz w:val="16"/>
                <w:szCs w:val="16"/>
              </w:rPr>
              <w:t>surface flow</w:t>
            </w:r>
            <w:r w:rsidR="007B6191" w:rsidRPr="0034046F">
              <w:rPr>
                <w:rFonts w:ascii="Arial" w:hAnsi="Arial" w:cs="Arial"/>
                <w:sz w:val="16"/>
                <w:szCs w:val="16"/>
              </w:rPr>
              <w:t xml:space="preserve"> </w:t>
            </w:r>
            <w:r w:rsidR="002D02B3">
              <w:rPr>
                <w:rFonts w:ascii="Arial" w:hAnsi="Arial" w:cs="Arial"/>
                <w:sz w:val="16"/>
                <w:szCs w:val="16"/>
              </w:rPr>
              <w:t>opposes Ekman and Stokes</w:t>
            </w:r>
            <w:r w:rsidR="00DE7CE0">
              <w:rPr>
                <w:rFonts w:ascii="Arial" w:hAnsi="Arial" w:cs="Arial"/>
                <w:sz w:val="16"/>
                <w:szCs w:val="16"/>
              </w:rPr>
              <w:t xml:space="preserve"> components</w:t>
            </w:r>
            <w:r w:rsidR="00225350">
              <w:rPr>
                <w:rFonts w:ascii="Arial" w:hAnsi="Arial" w:cs="Arial"/>
                <w:sz w:val="16"/>
                <w:szCs w:val="16"/>
              </w:rPr>
              <w:t xml:space="preserve"> </w:t>
            </w:r>
            <w:r w:rsidR="00631622">
              <w:rPr>
                <w:rFonts w:ascii="Arial" w:hAnsi="Arial" w:cs="Arial"/>
                <w:sz w:val="16"/>
                <w:szCs w:val="16"/>
              </w:rPr>
              <w:t>(SG)</w:t>
            </w:r>
            <w:r w:rsidR="002440BD">
              <w:rPr>
                <w:rFonts w:ascii="Arial" w:hAnsi="Arial" w:cs="Arial"/>
                <w:sz w:val="16"/>
                <w:szCs w:val="16"/>
              </w:rPr>
              <w:t xml:space="preserve"> and so increases in processes driving air-sea exchange</w:t>
            </w:r>
            <w:r w:rsidR="00165362">
              <w:rPr>
                <w:rFonts w:ascii="Arial" w:hAnsi="Arial" w:cs="Arial"/>
                <w:sz w:val="16"/>
                <w:szCs w:val="16"/>
              </w:rPr>
              <w:t xml:space="preserve"> imply</w:t>
            </w:r>
            <w:r w:rsidR="00A67CA9">
              <w:rPr>
                <w:rFonts w:ascii="Arial" w:hAnsi="Arial" w:cs="Arial"/>
                <w:sz w:val="16"/>
                <w:szCs w:val="16"/>
              </w:rPr>
              <w:t xml:space="preserve"> reduced</w:t>
            </w:r>
            <w:r w:rsidR="002440BD">
              <w:rPr>
                <w:rFonts w:ascii="Arial" w:hAnsi="Arial" w:cs="Arial"/>
                <w:sz w:val="16"/>
                <w:szCs w:val="16"/>
              </w:rPr>
              <w:t xml:space="preserve"> cross-shelf flow.</w:t>
            </w:r>
          </w:p>
        </w:tc>
      </w:tr>
      <w:tr w:rsidR="00E61413" w14:paraId="6294B5CC" w14:textId="77777777" w:rsidTr="00645888">
        <w:tc>
          <w:tcPr>
            <w:tcW w:w="1242" w:type="dxa"/>
          </w:tcPr>
          <w:p w14:paraId="22CC77C3" w14:textId="48C70BF4" w:rsidR="00E61413" w:rsidRDefault="00E61413" w:rsidP="00023412">
            <w:pPr>
              <w:rPr>
                <w:rFonts w:ascii="Arial" w:hAnsi="Arial" w:cs="Arial"/>
                <w:sz w:val="16"/>
                <w:szCs w:val="16"/>
              </w:rPr>
            </w:pPr>
            <w:r>
              <w:rPr>
                <w:rFonts w:ascii="Arial" w:hAnsi="Arial" w:cs="Arial"/>
                <w:sz w:val="16"/>
                <w:szCs w:val="16"/>
              </w:rPr>
              <w:t>Moderate rate of increase</w:t>
            </w:r>
          </w:p>
          <w:p w14:paraId="191B491C" w14:textId="77777777" w:rsidR="00E61413" w:rsidRDefault="00E61413" w:rsidP="00023412">
            <w:pPr>
              <w:rPr>
                <w:rFonts w:ascii="Arial" w:hAnsi="Arial" w:cs="Arial"/>
                <w:sz w:val="16"/>
                <w:szCs w:val="16"/>
              </w:rPr>
            </w:pPr>
            <w:r>
              <w:rPr>
                <w:rFonts w:ascii="Arial" w:hAnsi="Arial" w:cs="Arial"/>
                <w:sz w:val="16"/>
                <w:szCs w:val="16"/>
              </w:rPr>
              <w:t>(</w:t>
            </w:r>
            <w:proofErr w:type="gramStart"/>
            <w:r>
              <w:rPr>
                <w:rFonts w:ascii="Arial" w:hAnsi="Arial" w:cs="Arial"/>
                <w:sz w:val="16"/>
                <w:szCs w:val="16"/>
              </w:rPr>
              <w:t>e</w:t>
            </w:r>
            <w:proofErr w:type="gramEnd"/>
            <w:r>
              <w:rPr>
                <w:rFonts w:ascii="Arial" w:hAnsi="Arial" w:cs="Arial"/>
                <w:sz w:val="16"/>
                <w:szCs w:val="16"/>
              </w:rPr>
              <w:t xml:space="preserve">.g. +0.5 to 1.0 </w:t>
            </w:r>
            <w:proofErr w:type="spellStart"/>
            <w:r>
              <w:rPr>
                <w:rFonts w:ascii="Arial" w:hAnsi="Arial" w:cs="Arial"/>
                <w:sz w:val="16"/>
                <w:szCs w:val="16"/>
              </w:rPr>
              <w:t>μatm</w:t>
            </w:r>
            <w:proofErr w:type="spellEnd"/>
            <w:r>
              <w:rPr>
                <w:rFonts w:ascii="Arial" w:hAnsi="Arial" w:cs="Arial"/>
                <w:sz w:val="16"/>
                <w:szCs w:val="16"/>
              </w:rPr>
              <w:t xml:space="preserve"> yr</w:t>
            </w:r>
            <w:r w:rsidRPr="00AE24EB">
              <w:rPr>
                <w:rFonts w:ascii="Arial" w:hAnsi="Arial" w:cs="Arial"/>
                <w:sz w:val="16"/>
                <w:szCs w:val="16"/>
                <w:vertAlign w:val="superscript"/>
              </w:rPr>
              <w:t>-1</w:t>
            </w:r>
            <w:r w:rsidRPr="008A6A25">
              <w:rPr>
                <w:rFonts w:ascii="Arial" w:hAnsi="Arial" w:cs="Arial"/>
                <w:sz w:val="16"/>
                <w:szCs w:val="16"/>
              </w:rPr>
              <w:t>)</w:t>
            </w:r>
          </w:p>
        </w:tc>
        <w:tc>
          <w:tcPr>
            <w:tcW w:w="1560" w:type="dxa"/>
          </w:tcPr>
          <w:p w14:paraId="2AD416AA" w14:textId="52A1A37F" w:rsidR="007F14A3" w:rsidRDefault="00E61413" w:rsidP="00023412">
            <w:pPr>
              <w:rPr>
                <w:rFonts w:ascii="Arial" w:hAnsi="Arial" w:cs="Arial"/>
                <w:sz w:val="16"/>
                <w:szCs w:val="16"/>
              </w:rPr>
            </w:pPr>
            <w:proofErr w:type="spellStart"/>
            <w:r>
              <w:rPr>
                <w:rFonts w:ascii="Arial" w:hAnsi="Arial" w:cs="Arial"/>
                <w:sz w:val="16"/>
                <w:szCs w:val="16"/>
              </w:rPr>
              <w:t>Irminger</w:t>
            </w:r>
            <w:proofErr w:type="spellEnd"/>
            <w:r>
              <w:rPr>
                <w:rFonts w:ascii="Arial" w:hAnsi="Arial" w:cs="Arial"/>
                <w:sz w:val="16"/>
                <w:szCs w:val="16"/>
              </w:rPr>
              <w:t xml:space="preserve"> Sea</w:t>
            </w:r>
            <w:r w:rsidR="006530EE">
              <w:rPr>
                <w:rFonts w:ascii="Arial" w:hAnsi="Arial" w:cs="Arial"/>
                <w:sz w:val="16"/>
                <w:szCs w:val="16"/>
              </w:rPr>
              <w:t xml:space="preserve"> </w:t>
            </w:r>
            <w:r w:rsidR="006530EE" w:rsidRPr="00462C62">
              <w:rPr>
                <w:rFonts w:ascii="Arial" w:hAnsi="Arial" w:cs="Arial"/>
                <w:sz w:val="16"/>
                <w:szCs w:val="16"/>
              </w:rPr>
              <w:t>(IS)</w:t>
            </w:r>
            <w:r w:rsidRPr="00462C62">
              <w:rPr>
                <w:rFonts w:ascii="Arial" w:hAnsi="Arial" w:cs="Arial"/>
                <w:sz w:val="16"/>
                <w:szCs w:val="16"/>
              </w:rPr>
              <w:t>,</w:t>
            </w:r>
            <w:r>
              <w:rPr>
                <w:rFonts w:ascii="Arial" w:hAnsi="Arial" w:cs="Arial"/>
                <w:sz w:val="16"/>
                <w:szCs w:val="16"/>
              </w:rPr>
              <w:t xml:space="preserve"> Labrador Sea</w:t>
            </w:r>
            <w:r w:rsidR="006530EE">
              <w:rPr>
                <w:rFonts w:ascii="Arial" w:hAnsi="Arial" w:cs="Arial"/>
                <w:sz w:val="16"/>
                <w:szCs w:val="16"/>
              </w:rPr>
              <w:t xml:space="preserve"> (LS)</w:t>
            </w:r>
            <w:r>
              <w:rPr>
                <w:rFonts w:ascii="Arial" w:hAnsi="Arial" w:cs="Arial"/>
                <w:sz w:val="16"/>
                <w:szCs w:val="16"/>
              </w:rPr>
              <w:t xml:space="preserve">, </w:t>
            </w:r>
          </w:p>
          <w:p w14:paraId="46D085C6" w14:textId="57F81304" w:rsidR="00E61413" w:rsidRPr="00E96FCB" w:rsidRDefault="00E61413" w:rsidP="00023412">
            <w:pPr>
              <w:rPr>
                <w:rFonts w:ascii="Arial" w:hAnsi="Arial" w:cs="Arial"/>
                <w:sz w:val="16"/>
                <w:szCs w:val="16"/>
              </w:rPr>
            </w:pPr>
            <w:r>
              <w:rPr>
                <w:rFonts w:ascii="Arial" w:hAnsi="Arial" w:cs="Arial"/>
                <w:sz w:val="16"/>
                <w:szCs w:val="16"/>
              </w:rPr>
              <w:t>Coast of Japan</w:t>
            </w:r>
            <w:r w:rsidR="006530EE">
              <w:rPr>
                <w:rFonts w:ascii="Arial" w:hAnsi="Arial" w:cs="Arial"/>
                <w:sz w:val="16"/>
                <w:szCs w:val="16"/>
              </w:rPr>
              <w:t xml:space="preserve"> (</w:t>
            </w:r>
            <w:proofErr w:type="spellStart"/>
            <w:r w:rsidR="006530EE">
              <w:rPr>
                <w:rFonts w:ascii="Arial" w:hAnsi="Arial" w:cs="Arial"/>
                <w:sz w:val="16"/>
                <w:szCs w:val="16"/>
              </w:rPr>
              <w:t>CoJ</w:t>
            </w:r>
            <w:proofErr w:type="spellEnd"/>
            <w:r w:rsidR="006530EE">
              <w:rPr>
                <w:rFonts w:ascii="Arial" w:hAnsi="Arial" w:cs="Arial"/>
                <w:sz w:val="16"/>
                <w:szCs w:val="16"/>
              </w:rPr>
              <w:t>)</w:t>
            </w:r>
            <w:r>
              <w:rPr>
                <w:rFonts w:ascii="Arial" w:hAnsi="Arial" w:cs="Arial"/>
                <w:sz w:val="16"/>
                <w:szCs w:val="16"/>
              </w:rPr>
              <w:t>, Cascadian Shelf</w:t>
            </w:r>
            <w:r w:rsidR="006530EE">
              <w:rPr>
                <w:rFonts w:ascii="Arial" w:hAnsi="Arial" w:cs="Arial"/>
                <w:sz w:val="16"/>
                <w:szCs w:val="16"/>
              </w:rPr>
              <w:t xml:space="preserve"> (CS)</w:t>
            </w:r>
            <w:r>
              <w:rPr>
                <w:rFonts w:ascii="Arial" w:hAnsi="Arial" w:cs="Arial"/>
                <w:sz w:val="16"/>
                <w:szCs w:val="16"/>
              </w:rPr>
              <w:t>, South Atlantic Bight</w:t>
            </w:r>
            <w:r w:rsidR="006530EE">
              <w:rPr>
                <w:rFonts w:ascii="Arial" w:hAnsi="Arial" w:cs="Arial"/>
                <w:sz w:val="16"/>
                <w:szCs w:val="16"/>
              </w:rPr>
              <w:t xml:space="preserve"> (SAB).</w:t>
            </w:r>
          </w:p>
        </w:tc>
        <w:tc>
          <w:tcPr>
            <w:tcW w:w="1417" w:type="dxa"/>
          </w:tcPr>
          <w:p w14:paraId="2B7882F0" w14:textId="77777777" w:rsidR="00E61413" w:rsidRDefault="00E61413" w:rsidP="00023412">
            <w:pPr>
              <w:rPr>
                <w:rFonts w:ascii="Arial" w:hAnsi="Arial" w:cs="Arial"/>
                <w:sz w:val="16"/>
                <w:szCs w:val="16"/>
              </w:rPr>
            </w:pPr>
            <w:r>
              <w:rPr>
                <w:rFonts w:ascii="Arial" w:hAnsi="Arial" w:cs="Arial"/>
                <w:sz w:val="16"/>
                <w:szCs w:val="16"/>
              </w:rPr>
              <w:t>Slow cross-shelf exchange compared with air-sea exchange</w:t>
            </w:r>
          </w:p>
          <w:p w14:paraId="6561C49B" w14:textId="0C01724B" w:rsidR="006705F2" w:rsidRDefault="006705F2" w:rsidP="00023412">
            <w:pPr>
              <w:rPr>
                <w:rFonts w:ascii="Arial" w:hAnsi="Arial" w:cs="Arial"/>
                <w:sz w:val="16"/>
                <w:szCs w:val="16"/>
              </w:rPr>
            </w:pPr>
            <w:r>
              <w:rPr>
                <w:rFonts w:ascii="Arial" w:hAnsi="Arial" w:cs="Arial"/>
                <w:sz w:val="16"/>
                <w:szCs w:val="16"/>
              </w:rPr>
              <w:t>(</w:t>
            </w:r>
            <w:proofErr w:type="gramStart"/>
            <w:r>
              <w:rPr>
                <w:rFonts w:ascii="Arial" w:hAnsi="Arial" w:cs="Arial"/>
                <w:sz w:val="16"/>
                <w:szCs w:val="16"/>
              </w:rPr>
              <w:t>bottle</w:t>
            </w:r>
            <w:proofErr w:type="gramEnd"/>
            <w:r>
              <w:rPr>
                <w:rFonts w:ascii="Arial" w:hAnsi="Arial" w:cs="Arial"/>
                <w:sz w:val="16"/>
                <w:szCs w:val="16"/>
              </w:rPr>
              <w:t xml:space="preserve"> neck in offshore transport)</w:t>
            </w:r>
            <w:r w:rsidR="006B5EFE">
              <w:rPr>
                <w:rFonts w:ascii="Arial" w:hAnsi="Arial" w:cs="Arial"/>
                <w:sz w:val="16"/>
                <w:szCs w:val="16"/>
              </w:rPr>
              <w:t>.</w:t>
            </w:r>
          </w:p>
        </w:tc>
        <w:tc>
          <w:tcPr>
            <w:tcW w:w="1559" w:type="dxa"/>
          </w:tcPr>
          <w:p w14:paraId="3B48BDE0" w14:textId="423746EC" w:rsidR="00E61413" w:rsidRPr="00055122" w:rsidRDefault="00245BAD" w:rsidP="00023412">
            <w:pPr>
              <w:rPr>
                <w:rFonts w:ascii="Arial" w:eastAsia="Times New Roman" w:hAnsi="Arial" w:cs="Arial"/>
                <w:sz w:val="16"/>
                <w:szCs w:val="16"/>
              </w:rPr>
            </w:pPr>
            <w:r w:rsidRPr="00055122">
              <w:rPr>
                <w:rFonts w:ascii="Arial" w:hAnsi="Arial" w:cs="Arial"/>
                <w:sz w:val="16"/>
                <w:szCs w:val="16"/>
              </w:rPr>
              <w:t>IS:</w:t>
            </w:r>
            <w:r w:rsidR="000D071A" w:rsidRPr="00055122">
              <w:rPr>
                <w:rFonts w:ascii="Arial" w:hAnsi="Arial" w:cs="Arial"/>
                <w:sz w:val="16"/>
                <w:szCs w:val="16"/>
              </w:rPr>
              <w:t xml:space="preserve"> </w:t>
            </w:r>
            <w:r w:rsidR="002A189A">
              <w:rPr>
                <w:rFonts w:ascii="Arial" w:eastAsia="Times New Roman" w:hAnsi="Arial" w:cs="Arial"/>
                <w:color w:val="000000"/>
                <w:sz w:val="16"/>
                <w:szCs w:val="16"/>
              </w:rPr>
              <w:t>-0.04</w:t>
            </w:r>
            <w:r w:rsidR="00055122">
              <w:rPr>
                <w:rFonts w:ascii="Arial" w:eastAsia="Times New Roman" w:hAnsi="Arial" w:cs="Arial"/>
                <w:color w:val="000000"/>
                <w:sz w:val="16"/>
                <w:szCs w:val="16"/>
              </w:rPr>
              <w:t xml:space="preserve"> </w:t>
            </w:r>
            <w:r w:rsidR="00055122" w:rsidRPr="00055122">
              <w:rPr>
                <w:rFonts w:ascii="Arial" w:hAnsi="Arial" w:cs="Arial"/>
                <w:sz w:val="16"/>
                <w:szCs w:val="16"/>
              </w:rPr>
              <w:sym w:font="Symbol" w:char="F0B1"/>
            </w:r>
            <w:r w:rsidR="00807E80" w:rsidRPr="00055122">
              <w:rPr>
                <w:rFonts w:ascii="Arial" w:eastAsia="Times New Roman" w:hAnsi="Arial" w:cs="Arial"/>
                <w:color w:val="000000"/>
                <w:sz w:val="16"/>
                <w:szCs w:val="16"/>
              </w:rPr>
              <w:t xml:space="preserve"> 0.</w:t>
            </w:r>
            <w:r w:rsidR="009055BA">
              <w:rPr>
                <w:rFonts w:ascii="Arial" w:eastAsia="Times New Roman" w:hAnsi="Arial" w:cs="Arial"/>
                <w:color w:val="000000"/>
                <w:sz w:val="16"/>
                <w:szCs w:val="16"/>
              </w:rPr>
              <w:t>09</w:t>
            </w:r>
          </w:p>
          <w:p w14:paraId="1FE12605" w14:textId="5089B50D" w:rsidR="00245BAD" w:rsidRPr="00055122" w:rsidRDefault="004E3E0A" w:rsidP="00023412">
            <w:pPr>
              <w:rPr>
                <w:rFonts w:ascii="Arial" w:hAnsi="Arial" w:cs="Arial"/>
                <w:sz w:val="16"/>
                <w:szCs w:val="16"/>
              </w:rPr>
            </w:pPr>
            <w:r w:rsidRPr="00055122">
              <w:rPr>
                <w:rFonts w:ascii="Arial" w:hAnsi="Arial" w:cs="Arial"/>
                <w:sz w:val="16"/>
                <w:szCs w:val="16"/>
              </w:rPr>
              <w:t>LS</w:t>
            </w:r>
            <w:r w:rsidR="00C57FC0" w:rsidRPr="00055122">
              <w:rPr>
                <w:rFonts w:ascii="Arial" w:hAnsi="Arial" w:cs="Arial"/>
                <w:sz w:val="16"/>
                <w:szCs w:val="16"/>
              </w:rPr>
              <w:t xml:space="preserve"> 0.01 </w:t>
            </w:r>
            <w:r w:rsidR="00C57FC0" w:rsidRPr="00055122">
              <w:rPr>
                <w:rFonts w:ascii="Arial" w:hAnsi="Arial" w:cs="Arial"/>
                <w:sz w:val="16"/>
                <w:szCs w:val="16"/>
              </w:rPr>
              <w:sym w:font="Symbol" w:char="F0B1"/>
            </w:r>
            <w:r w:rsidR="00C57FC0" w:rsidRPr="00055122">
              <w:rPr>
                <w:rFonts w:ascii="Arial" w:hAnsi="Arial" w:cs="Arial"/>
                <w:sz w:val="16"/>
                <w:szCs w:val="16"/>
              </w:rPr>
              <w:t xml:space="preserve"> 0.18</w:t>
            </w:r>
          </w:p>
          <w:p w14:paraId="0A461BE3" w14:textId="1259ECB2" w:rsidR="00245BAD" w:rsidRDefault="004E3E0A" w:rsidP="00023412">
            <w:pPr>
              <w:rPr>
                <w:rFonts w:ascii="Arial" w:hAnsi="Arial" w:cs="Arial"/>
                <w:sz w:val="16"/>
                <w:szCs w:val="16"/>
              </w:rPr>
            </w:pPr>
            <w:proofErr w:type="spellStart"/>
            <w:r w:rsidRPr="00055122">
              <w:rPr>
                <w:rFonts w:ascii="Arial" w:hAnsi="Arial" w:cs="Arial"/>
                <w:sz w:val="16"/>
                <w:szCs w:val="16"/>
              </w:rPr>
              <w:t>CoJ</w:t>
            </w:r>
            <w:proofErr w:type="spellEnd"/>
            <w:r w:rsidR="006F1C1F" w:rsidRPr="00055122">
              <w:rPr>
                <w:rFonts w:ascii="Arial" w:hAnsi="Arial" w:cs="Arial"/>
                <w:sz w:val="16"/>
                <w:szCs w:val="16"/>
              </w:rPr>
              <w:t xml:space="preserve"> 0.003</w:t>
            </w:r>
            <w:r w:rsidR="006F1C1F">
              <w:rPr>
                <w:rFonts w:ascii="Arial" w:hAnsi="Arial" w:cs="Arial"/>
                <w:sz w:val="16"/>
                <w:szCs w:val="16"/>
              </w:rPr>
              <w:t xml:space="preserve"> </w:t>
            </w:r>
            <w:r w:rsidR="006F1C1F" w:rsidRPr="00C57FC0">
              <w:rPr>
                <w:rFonts w:ascii="Arial" w:hAnsi="Arial" w:cs="Arial"/>
                <w:sz w:val="16"/>
                <w:szCs w:val="16"/>
              </w:rPr>
              <w:sym w:font="Symbol" w:char="F0B1"/>
            </w:r>
            <w:r w:rsidR="006F1C1F">
              <w:rPr>
                <w:rFonts w:ascii="Arial" w:hAnsi="Arial" w:cs="Arial"/>
                <w:sz w:val="16"/>
                <w:szCs w:val="16"/>
              </w:rPr>
              <w:t xml:space="preserve"> 0.17</w:t>
            </w:r>
          </w:p>
          <w:p w14:paraId="6064F335" w14:textId="329E49EC" w:rsidR="00245BAD" w:rsidRDefault="004E3E0A" w:rsidP="00023412">
            <w:pPr>
              <w:rPr>
                <w:rFonts w:ascii="Arial" w:hAnsi="Arial" w:cs="Arial"/>
                <w:sz w:val="16"/>
                <w:szCs w:val="16"/>
              </w:rPr>
            </w:pPr>
            <w:r>
              <w:rPr>
                <w:rFonts w:ascii="Arial" w:hAnsi="Arial" w:cs="Arial"/>
                <w:sz w:val="16"/>
                <w:szCs w:val="16"/>
              </w:rPr>
              <w:t>CS</w:t>
            </w:r>
            <w:r w:rsidR="006F1C1F">
              <w:rPr>
                <w:rFonts w:ascii="Arial" w:hAnsi="Arial" w:cs="Arial"/>
                <w:sz w:val="16"/>
                <w:szCs w:val="16"/>
              </w:rPr>
              <w:t xml:space="preserve"> -0.06 </w:t>
            </w:r>
            <w:r w:rsidR="006F1C1F" w:rsidRPr="00C57FC0">
              <w:rPr>
                <w:rFonts w:ascii="Arial" w:hAnsi="Arial" w:cs="Arial"/>
                <w:sz w:val="16"/>
                <w:szCs w:val="16"/>
              </w:rPr>
              <w:sym w:font="Symbol" w:char="F0B1"/>
            </w:r>
            <w:r w:rsidR="006F1C1F">
              <w:rPr>
                <w:rFonts w:ascii="Arial" w:hAnsi="Arial" w:cs="Arial"/>
                <w:sz w:val="16"/>
                <w:szCs w:val="16"/>
              </w:rPr>
              <w:t xml:space="preserve"> 0.14</w:t>
            </w:r>
          </w:p>
          <w:p w14:paraId="7C17FB0F" w14:textId="31540F3C" w:rsidR="00245BAD" w:rsidRDefault="004E3E0A" w:rsidP="00023412">
            <w:pPr>
              <w:rPr>
                <w:rFonts w:ascii="Arial" w:hAnsi="Arial" w:cs="Arial"/>
                <w:sz w:val="16"/>
                <w:szCs w:val="16"/>
              </w:rPr>
            </w:pPr>
            <w:r>
              <w:rPr>
                <w:rFonts w:ascii="Arial" w:hAnsi="Arial" w:cs="Arial"/>
                <w:sz w:val="16"/>
                <w:szCs w:val="16"/>
              </w:rPr>
              <w:t>SAB</w:t>
            </w:r>
            <w:r w:rsidR="006F1C1F">
              <w:rPr>
                <w:rFonts w:ascii="Arial" w:hAnsi="Arial" w:cs="Arial"/>
                <w:sz w:val="16"/>
                <w:szCs w:val="16"/>
              </w:rPr>
              <w:t xml:space="preserve"> -0.50 </w:t>
            </w:r>
            <w:r w:rsidR="006F1C1F" w:rsidRPr="00C57FC0">
              <w:rPr>
                <w:rFonts w:ascii="Arial" w:hAnsi="Arial" w:cs="Arial"/>
                <w:sz w:val="16"/>
                <w:szCs w:val="16"/>
              </w:rPr>
              <w:sym w:font="Symbol" w:char="F0B1"/>
            </w:r>
            <w:r w:rsidR="006F1C1F">
              <w:rPr>
                <w:rFonts w:ascii="Arial" w:hAnsi="Arial" w:cs="Arial"/>
                <w:sz w:val="16"/>
                <w:szCs w:val="16"/>
              </w:rPr>
              <w:t xml:space="preserve"> 0.56</w:t>
            </w:r>
          </w:p>
        </w:tc>
        <w:tc>
          <w:tcPr>
            <w:tcW w:w="1560" w:type="dxa"/>
          </w:tcPr>
          <w:p w14:paraId="22F30730" w14:textId="1DC68AED" w:rsidR="00AB6730" w:rsidRPr="00ED7C39" w:rsidRDefault="00AB6730" w:rsidP="00AB6730">
            <w:pPr>
              <w:rPr>
                <w:rFonts w:ascii="Arial" w:eastAsia="Times New Roman" w:hAnsi="Arial" w:cs="Arial"/>
                <w:sz w:val="16"/>
                <w:szCs w:val="16"/>
              </w:rPr>
            </w:pPr>
            <w:r w:rsidRPr="00ED7C39">
              <w:rPr>
                <w:rFonts w:ascii="Arial" w:hAnsi="Arial" w:cs="Arial"/>
                <w:sz w:val="16"/>
                <w:szCs w:val="16"/>
              </w:rPr>
              <w:t xml:space="preserve">IS: </w:t>
            </w:r>
            <w:r w:rsidR="000B0243">
              <w:rPr>
                <w:rFonts w:ascii="Arial" w:eastAsia="Times New Roman" w:hAnsi="Arial" w:cs="Arial"/>
                <w:color w:val="000000"/>
                <w:sz w:val="16"/>
                <w:szCs w:val="16"/>
              </w:rPr>
              <w:t>17.19</w:t>
            </w:r>
            <w:r w:rsidR="00ED7C39">
              <w:rPr>
                <w:rFonts w:ascii="Arial" w:eastAsia="Times New Roman" w:hAnsi="Arial" w:cs="Arial"/>
                <w:color w:val="000000"/>
                <w:sz w:val="16"/>
                <w:szCs w:val="16"/>
              </w:rPr>
              <w:t xml:space="preserve"> </w:t>
            </w:r>
            <w:r w:rsidR="00ED7C39" w:rsidRPr="00853617">
              <w:rPr>
                <w:rFonts w:ascii="Arial" w:hAnsi="Arial" w:cs="Arial"/>
                <w:sz w:val="16"/>
                <w:szCs w:val="16"/>
              </w:rPr>
              <w:sym w:font="Symbol" w:char="F0B1"/>
            </w:r>
            <w:r w:rsidR="000B0243">
              <w:rPr>
                <w:rFonts w:ascii="Arial" w:eastAsia="Times New Roman" w:hAnsi="Arial" w:cs="Arial"/>
                <w:color w:val="000000"/>
                <w:sz w:val="16"/>
                <w:szCs w:val="16"/>
              </w:rPr>
              <w:t xml:space="preserve"> 17</w:t>
            </w:r>
            <w:r w:rsidR="00ED7C39" w:rsidRPr="00ED7C39">
              <w:rPr>
                <w:rFonts w:ascii="Arial" w:eastAsia="Times New Roman" w:hAnsi="Arial" w:cs="Arial"/>
                <w:color w:val="000000"/>
                <w:sz w:val="16"/>
                <w:szCs w:val="16"/>
              </w:rPr>
              <w:t>.</w:t>
            </w:r>
            <w:r w:rsidR="00DE61E7">
              <w:rPr>
                <w:rFonts w:ascii="Arial" w:eastAsia="Times New Roman" w:hAnsi="Arial" w:cs="Arial"/>
                <w:color w:val="000000"/>
                <w:sz w:val="16"/>
                <w:szCs w:val="16"/>
              </w:rPr>
              <w:t>1</w:t>
            </w:r>
            <w:r w:rsidR="000B0243">
              <w:rPr>
                <w:rFonts w:ascii="Arial" w:eastAsia="Times New Roman" w:hAnsi="Arial" w:cs="Arial"/>
                <w:color w:val="000000"/>
                <w:sz w:val="16"/>
                <w:szCs w:val="16"/>
              </w:rPr>
              <w:t>7</w:t>
            </w:r>
          </w:p>
          <w:p w14:paraId="0848B8BA" w14:textId="02263BDF" w:rsidR="00AB6730" w:rsidRDefault="00FE4723" w:rsidP="00AB6730">
            <w:pPr>
              <w:rPr>
                <w:rFonts w:ascii="Arial" w:hAnsi="Arial" w:cs="Arial"/>
                <w:sz w:val="16"/>
                <w:szCs w:val="16"/>
              </w:rPr>
            </w:pPr>
            <w:r>
              <w:rPr>
                <w:rFonts w:ascii="Arial" w:hAnsi="Arial" w:cs="Arial"/>
                <w:sz w:val="16"/>
                <w:szCs w:val="16"/>
              </w:rPr>
              <w:t>LS 21.89</w:t>
            </w:r>
            <w:r w:rsidR="00AB6730">
              <w:rPr>
                <w:rFonts w:ascii="Arial" w:hAnsi="Arial" w:cs="Arial"/>
                <w:sz w:val="16"/>
                <w:szCs w:val="16"/>
              </w:rPr>
              <w:t xml:space="preserve"> </w:t>
            </w:r>
            <w:r w:rsidR="00AB6730" w:rsidRPr="00853617">
              <w:rPr>
                <w:rFonts w:ascii="Arial" w:hAnsi="Arial" w:cs="Arial"/>
                <w:sz w:val="16"/>
                <w:szCs w:val="16"/>
              </w:rPr>
              <w:sym w:font="Symbol" w:char="F0B1"/>
            </w:r>
            <w:r w:rsidR="00181BAA">
              <w:rPr>
                <w:rFonts w:ascii="Arial" w:hAnsi="Arial" w:cs="Arial"/>
                <w:sz w:val="16"/>
                <w:szCs w:val="16"/>
              </w:rPr>
              <w:t xml:space="preserve"> 18.69</w:t>
            </w:r>
          </w:p>
          <w:p w14:paraId="68E37289" w14:textId="17E4D908" w:rsidR="00AB6730" w:rsidRDefault="00936ABC" w:rsidP="00AB6730">
            <w:pPr>
              <w:rPr>
                <w:rFonts w:ascii="Arial" w:hAnsi="Arial" w:cs="Arial"/>
                <w:sz w:val="16"/>
                <w:szCs w:val="16"/>
              </w:rPr>
            </w:pPr>
            <w:proofErr w:type="spellStart"/>
            <w:r>
              <w:rPr>
                <w:rFonts w:ascii="Arial" w:hAnsi="Arial" w:cs="Arial"/>
                <w:sz w:val="16"/>
                <w:szCs w:val="16"/>
              </w:rPr>
              <w:t>CoJ</w:t>
            </w:r>
            <w:proofErr w:type="spellEnd"/>
            <w:r>
              <w:rPr>
                <w:rFonts w:ascii="Arial" w:hAnsi="Arial" w:cs="Arial"/>
                <w:sz w:val="16"/>
                <w:szCs w:val="16"/>
              </w:rPr>
              <w:t xml:space="preserve"> </w:t>
            </w:r>
            <w:r w:rsidR="001A66A5">
              <w:rPr>
                <w:rFonts w:ascii="Arial" w:hAnsi="Arial" w:cs="Arial"/>
                <w:sz w:val="16"/>
                <w:szCs w:val="16"/>
              </w:rPr>
              <w:t>18.72</w:t>
            </w:r>
            <w:r w:rsidR="00AB6730">
              <w:rPr>
                <w:rFonts w:ascii="Arial" w:hAnsi="Arial" w:cs="Arial"/>
                <w:sz w:val="16"/>
                <w:szCs w:val="16"/>
              </w:rPr>
              <w:t xml:space="preserve"> </w:t>
            </w:r>
            <w:r w:rsidR="00AB6730" w:rsidRPr="00853617">
              <w:rPr>
                <w:rFonts w:ascii="Arial" w:hAnsi="Arial" w:cs="Arial"/>
                <w:sz w:val="16"/>
                <w:szCs w:val="16"/>
              </w:rPr>
              <w:sym w:font="Symbol" w:char="F0B1"/>
            </w:r>
            <w:r w:rsidR="001A66A5">
              <w:rPr>
                <w:rFonts w:ascii="Arial" w:hAnsi="Arial" w:cs="Arial"/>
                <w:sz w:val="16"/>
                <w:szCs w:val="16"/>
              </w:rPr>
              <w:t xml:space="preserve"> 12.39</w:t>
            </w:r>
          </w:p>
          <w:p w14:paraId="78ADF018" w14:textId="677D341A" w:rsidR="00AB6730" w:rsidRDefault="0034580F" w:rsidP="00AB6730">
            <w:pPr>
              <w:rPr>
                <w:rFonts w:ascii="Arial" w:hAnsi="Arial" w:cs="Arial"/>
                <w:sz w:val="16"/>
                <w:szCs w:val="16"/>
              </w:rPr>
            </w:pPr>
            <w:r>
              <w:rPr>
                <w:rFonts w:ascii="Arial" w:hAnsi="Arial" w:cs="Arial"/>
                <w:sz w:val="16"/>
                <w:szCs w:val="16"/>
              </w:rPr>
              <w:t>CS 12.19</w:t>
            </w:r>
            <w:r w:rsidR="00AB6730">
              <w:rPr>
                <w:rFonts w:ascii="Arial" w:hAnsi="Arial" w:cs="Arial"/>
                <w:sz w:val="16"/>
                <w:szCs w:val="16"/>
              </w:rPr>
              <w:t xml:space="preserve"> </w:t>
            </w:r>
            <w:r w:rsidR="00AB6730" w:rsidRPr="00853617">
              <w:rPr>
                <w:rFonts w:ascii="Arial" w:hAnsi="Arial" w:cs="Arial"/>
                <w:sz w:val="16"/>
                <w:szCs w:val="16"/>
              </w:rPr>
              <w:sym w:font="Symbol" w:char="F0B1"/>
            </w:r>
            <w:r>
              <w:rPr>
                <w:rFonts w:ascii="Arial" w:hAnsi="Arial" w:cs="Arial"/>
                <w:sz w:val="16"/>
                <w:szCs w:val="16"/>
              </w:rPr>
              <w:t xml:space="preserve"> 12.03</w:t>
            </w:r>
          </w:p>
          <w:p w14:paraId="01138A9D" w14:textId="026DE763" w:rsidR="00E61413" w:rsidRDefault="00DB6397" w:rsidP="00AB6730">
            <w:pPr>
              <w:rPr>
                <w:rFonts w:ascii="Arial" w:hAnsi="Arial" w:cs="Arial"/>
                <w:sz w:val="16"/>
                <w:szCs w:val="16"/>
              </w:rPr>
            </w:pPr>
            <w:r>
              <w:rPr>
                <w:rFonts w:ascii="Arial" w:hAnsi="Arial" w:cs="Arial"/>
                <w:sz w:val="16"/>
                <w:szCs w:val="16"/>
              </w:rPr>
              <w:t>SAB 5.47</w:t>
            </w:r>
            <w:r w:rsidR="00AB6730">
              <w:rPr>
                <w:rFonts w:ascii="Arial" w:hAnsi="Arial" w:cs="Arial"/>
                <w:sz w:val="16"/>
                <w:szCs w:val="16"/>
              </w:rPr>
              <w:t xml:space="preserve"> </w:t>
            </w:r>
            <w:r w:rsidR="00AB6730" w:rsidRPr="00853617">
              <w:rPr>
                <w:rFonts w:ascii="Arial" w:hAnsi="Arial" w:cs="Arial"/>
                <w:sz w:val="16"/>
                <w:szCs w:val="16"/>
              </w:rPr>
              <w:sym w:font="Symbol" w:char="F0B1"/>
            </w:r>
            <w:r>
              <w:rPr>
                <w:rFonts w:ascii="Arial" w:hAnsi="Arial" w:cs="Arial"/>
                <w:sz w:val="16"/>
                <w:szCs w:val="16"/>
              </w:rPr>
              <w:t xml:space="preserve"> 4.78</w:t>
            </w:r>
          </w:p>
          <w:p w14:paraId="61689A50" w14:textId="77777777" w:rsidR="00C5182D" w:rsidRDefault="00C5182D" w:rsidP="00AB6730">
            <w:pPr>
              <w:rPr>
                <w:rFonts w:ascii="Arial" w:hAnsi="Arial" w:cs="Arial"/>
                <w:sz w:val="16"/>
                <w:szCs w:val="16"/>
              </w:rPr>
            </w:pPr>
          </w:p>
          <w:p w14:paraId="48A8C529" w14:textId="543FA25E" w:rsidR="005F6638" w:rsidRDefault="00163897" w:rsidP="00AB6730">
            <w:pPr>
              <w:rPr>
                <w:rFonts w:ascii="Arial" w:hAnsi="Arial" w:cs="Arial"/>
                <w:sz w:val="16"/>
                <w:szCs w:val="16"/>
              </w:rPr>
            </w:pPr>
            <w:r>
              <w:rPr>
                <w:rFonts w:ascii="Arial" w:hAnsi="Arial" w:cs="Arial"/>
                <w:sz w:val="16"/>
                <w:szCs w:val="16"/>
              </w:rPr>
              <w:t>(</w:t>
            </w:r>
            <w:proofErr w:type="gramStart"/>
            <w:r>
              <w:rPr>
                <w:rFonts w:ascii="Arial" w:hAnsi="Arial" w:cs="Arial"/>
                <w:sz w:val="16"/>
                <w:szCs w:val="16"/>
              </w:rPr>
              <w:t>l</w:t>
            </w:r>
            <w:r w:rsidR="005F6638">
              <w:rPr>
                <w:rFonts w:ascii="Arial" w:hAnsi="Arial" w:cs="Arial"/>
                <w:sz w:val="16"/>
                <w:szCs w:val="16"/>
              </w:rPr>
              <w:t>ow</w:t>
            </w:r>
            <w:proofErr w:type="gramEnd"/>
            <w:r w:rsidR="005F6638">
              <w:rPr>
                <w:rFonts w:ascii="Arial" w:hAnsi="Arial" w:cs="Arial"/>
                <w:sz w:val="16"/>
                <w:szCs w:val="16"/>
              </w:rPr>
              <w:t xml:space="preserve"> to high air-sea exchange).</w:t>
            </w:r>
          </w:p>
        </w:tc>
        <w:tc>
          <w:tcPr>
            <w:tcW w:w="2510" w:type="dxa"/>
          </w:tcPr>
          <w:p w14:paraId="114B3DEB" w14:textId="1338667F" w:rsidR="00B405E0" w:rsidRDefault="00B405E0" w:rsidP="00096402">
            <w:pPr>
              <w:rPr>
                <w:rFonts w:ascii="Arial" w:hAnsi="Arial" w:cs="Arial"/>
                <w:sz w:val="16"/>
                <w:szCs w:val="16"/>
              </w:rPr>
            </w:pPr>
            <w:r>
              <w:rPr>
                <w:rFonts w:ascii="Arial" w:hAnsi="Arial" w:cs="Arial"/>
                <w:sz w:val="16"/>
                <w:szCs w:val="16"/>
              </w:rPr>
              <w:t>The dominant cross-shelf flow is geostrophic</w:t>
            </w:r>
            <w:r w:rsidR="008B3F5C">
              <w:rPr>
                <w:rFonts w:ascii="Arial" w:hAnsi="Arial" w:cs="Arial"/>
                <w:sz w:val="16"/>
                <w:szCs w:val="16"/>
              </w:rPr>
              <w:t xml:space="preserve">, </w:t>
            </w:r>
            <w:r w:rsidR="00BA6562">
              <w:rPr>
                <w:rFonts w:ascii="Arial" w:hAnsi="Arial" w:cs="Arial"/>
                <w:sz w:val="16"/>
                <w:szCs w:val="16"/>
              </w:rPr>
              <w:t>and therefore</w:t>
            </w:r>
            <w:r w:rsidR="004C712A">
              <w:rPr>
                <w:rFonts w:ascii="Arial" w:hAnsi="Arial" w:cs="Arial"/>
                <w:sz w:val="16"/>
                <w:szCs w:val="16"/>
              </w:rPr>
              <w:t xml:space="preserve"> independent of </w:t>
            </w:r>
            <w:r w:rsidR="005A7B40">
              <w:rPr>
                <w:rFonts w:ascii="Arial" w:hAnsi="Arial" w:cs="Arial"/>
                <w:sz w:val="16"/>
                <w:szCs w:val="16"/>
              </w:rPr>
              <w:t xml:space="preserve">the </w:t>
            </w:r>
            <w:r w:rsidR="004C712A">
              <w:rPr>
                <w:rFonts w:ascii="Arial" w:hAnsi="Arial" w:cs="Arial"/>
                <w:sz w:val="16"/>
                <w:szCs w:val="16"/>
              </w:rPr>
              <w:t xml:space="preserve">dominant processes </w:t>
            </w:r>
            <w:r w:rsidR="004C712A" w:rsidRPr="0034046F">
              <w:rPr>
                <w:rFonts w:ascii="Arial" w:hAnsi="Arial" w:cs="Arial"/>
                <w:sz w:val="16"/>
                <w:szCs w:val="16"/>
              </w:rPr>
              <w:t xml:space="preserve">driving </w:t>
            </w:r>
            <w:r w:rsidR="004C712A">
              <w:rPr>
                <w:rFonts w:ascii="Arial" w:hAnsi="Arial" w:cs="Arial"/>
                <w:sz w:val="16"/>
                <w:szCs w:val="16"/>
              </w:rPr>
              <w:t xml:space="preserve">air-sea exchange </w:t>
            </w:r>
            <w:r w:rsidR="00B11F9A">
              <w:rPr>
                <w:rFonts w:ascii="Arial" w:hAnsi="Arial" w:cs="Arial"/>
                <w:sz w:val="16"/>
                <w:szCs w:val="16"/>
              </w:rPr>
              <w:t xml:space="preserve">(LS, </w:t>
            </w:r>
            <w:proofErr w:type="spellStart"/>
            <w:r w:rsidR="00B11F9A">
              <w:rPr>
                <w:rFonts w:ascii="Arial" w:hAnsi="Arial" w:cs="Arial"/>
                <w:sz w:val="16"/>
                <w:szCs w:val="16"/>
              </w:rPr>
              <w:t>CoJ</w:t>
            </w:r>
            <w:proofErr w:type="spellEnd"/>
            <w:r w:rsidR="00B11F9A">
              <w:rPr>
                <w:rFonts w:ascii="Arial" w:hAnsi="Arial" w:cs="Arial"/>
                <w:sz w:val="16"/>
                <w:szCs w:val="16"/>
              </w:rPr>
              <w:t xml:space="preserve"> </w:t>
            </w:r>
            <w:r w:rsidR="00B11F9A">
              <w:rPr>
                <w:rFonts w:ascii="Arial" w:hAnsi="Arial" w:cs="Arial"/>
                <w:sz w:val="16"/>
                <w:szCs w:val="16"/>
              </w:rPr>
              <w:sym w:font="Symbol" w:char="F0B3"/>
            </w:r>
            <w:r w:rsidR="00B11F9A">
              <w:rPr>
                <w:rFonts w:ascii="Arial" w:hAnsi="Arial" w:cs="Arial"/>
                <w:sz w:val="16"/>
                <w:szCs w:val="16"/>
              </w:rPr>
              <w:t xml:space="preserve"> 54% geostrophic)</w:t>
            </w:r>
            <w:r w:rsidR="00C21723">
              <w:rPr>
                <w:rFonts w:ascii="Arial" w:hAnsi="Arial" w:cs="Arial"/>
                <w:sz w:val="16"/>
                <w:szCs w:val="16"/>
              </w:rPr>
              <w:t>.</w:t>
            </w:r>
          </w:p>
          <w:p w14:paraId="3E9245CD" w14:textId="77777777" w:rsidR="00C4787F" w:rsidRDefault="00C4787F" w:rsidP="00B11F9A">
            <w:pPr>
              <w:rPr>
                <w:rFonts w:ascii="Arial" w:hAnsi="Arial" w:cs="Arial"/>
                <w:sz w:val="16"/>
                <w:szCs w:val="16"/>
              </w:rPr>
            </w:pPr>
          </w:p>
          <w:p w14:paraId="64348BDA" w14:textId="77777777" w:rsidR="00E61413" w:rsidRDefault="00C4787F" w:rsidP="00C74F5F">
            <w:pPr>
              <w:rPr>
                <w:rFonts w:ascii="Arial" w:hAnsi="Arial" w:cs="Arial"/>
                <w:sz w:val="16"/>
                <w:szCs w:val="16"/>
              </w:rPr>
            </w:pPr>
            <w:r>
              <w:rPr>
                <w:rFonts w:ascii="Arial" w:hAnsi="Arial" w:cs="Arial"/>
                <w:sz w:val="16"/>
                <w:szCs w:val="16"/>
              </w:rPr>
              <w:t>S</w:t>
            </w:r>
            <w:r w:rsidR="0034046F" w:rsidRPr="0034046F">
              <w:rPr>
                <w:rFonts w:ascii="Arial" w:hAnsi="Arial" w:cs="Arial"/>
                <w:sz w:val="16"/>
                <w:szCs w:val="16"/>
              </w:rPr>
              <w:t xml:space="preserve">urface flow </w:t>
            </w:r>
            <w:r w:rsidR="0034046F">
              <w:rPr>
                <w:rFonts w:ascii="Arial" w:hAnsi="Arial" w:cs="Arial"/>
                <w:sz w:val="16"/>
                <w:szCs w:val="16"/>
              </w:rPr>
              <w:t xml:space="preserve">is </w:t>
            </w:r>
            <w:r w:rsidR="0097629C">
              <w:rPr>
                <w:rFonts w:ascii="Arial" w:hAnsi="Arial" w:cs="Arial"/>
                <w:sz w:val="16"/>
                <w:szCs w:val="16"/>
              </w:rPr>
              <w:t xml:space="preserve">low </w:t>
            </w:r>
            <w:r w:rsidR="0076252F">
              <w:rPr>
                <w:rFonts w:ascii="Arial" w:hAnsi="Arial" w:cs="Arial"/>
                <w:sz w:val="16"/>
                <w:szCs w:val="16"/>
              </w:rPr>
              <w:t xml:space="preserve">and </w:t>
            </w:r>
            <w:r w:rsidR="0034046F">
              <w:rPr>
                <w:rFonts w:ascii="Arial" w:hAnsi="Arial" w:cs="Arial"/>
                <w:sz w:val="16"/>
                <w:szCs w:val="16"/>
              </w:rPr>
              <w:t>offshore</w:t>
            </w:r>
            <w:r w:rsidR="00546979">
              <w:rPr>
                <w:rFonts w:ascii="Arial" w:hAnsi="Arial" w:cs="Arial"/>
                <w:sz w:val="16"/>
                <w:szCs w:val="16"/>
              </w:rPr>
              <w:t xml:space="preserve"> with high air-sea exchange</w:t>
            </w:r>
            <w:r w:rsidR="0034046F">
              <w:rPr>
                <w:rFonts w:ascii="Arial" w:hAnsi="Arial" w:cs="Arial"/>
                <w:sz w:val="16"/>
                <w:szCs w:val="16"/>
              </w:rPr>
              <w:t xml:space="preserve"> (</w:t>
            </w:r>
            <w:r w:rsidR="00D5469E">
              <w:rPr>
                <w:rFonts w:ascii="Arial" w:hAnsi="Arial" w:cs="Arial"/>
                <w:sz w:val="16"/>
                <w:szCs w:val="16"/>
              </w:rPr>
              <w:t xml:space="preserve">IS, </w:t>
            </w:r>
            <w:r w:rsidR="00791CF3">
              <w:rPr>
                <w:rFonts w:ascii="Arial" w:hAnsi="Arial" w:cs="Arial"/>
                <w:sz w:val="16"/>
                <w:szCs w:val="16"/>
              </w:rPr>
              <w:t>CS</w:t>
            </w:r>
            <w:r w:rsidR="0034046F">
              <w:rPr>
                <w:rFonts w:ascii="Arial" w:hAnsi="Arial" w:cs="Arial"/>
                <w:sz w:val="16"/>
                <w:szCs w:val="16"/>
              </w:rPr>
              <w:t xml:space="preserve">) </w:t>
            </w:r>
            <w:r w:rsidR="008B7B06">
              <w:rPr>
                <w:rFonts w:ascii="Arial" w:hAnsi="Arial" w:cs="Arial"/>
                <w:sz w:val="16"/>
                <w:szCs w:val="16"/>
              </w:rPr>
              <w:t xml:space="preserve">implying that </w:t>
            </w:r>
            <w:r w:rsidR="000B088E">
              <w:rPr>
                <w:rFonts w:ascii="Arial" w:hAnsi="Arial" w:cs="Arial"/>
                <w:sz w:val="16"/>
                <w:szCs w:val="16"/>
              </w:rPr>
              <w:t xml:space="preserve">a portion of the </w:t>
            </w:r>
            <w:r w:rsidR="008B7B06">
              <w:rPr>
                <w:rFonts w:ascii="Arial" w:hAnsi="Arial" w:cs="Arial"/>
                <w:sz w:val="16"/>
                <w:szCs w:val="16"/>
              </w:rPr>
              <w:t xml:space="preserve">increased surface water carbon from </w:t>
            </w:r>
            <w:r w:rsidR="00B96D29">
              <w:rPr>
                <w:rFonts w:ascii="Arial" w:hAnsi="Arial" w:cs="Arial"/>
                <w:sz w:val="16"/>
                <w:szCs w:val="16"/>
              </w:rPr>
              <w:t>high</w:t>
            </w:r>
            <w:r w:rsidR="008B7B06">
              <w:rPr>
                <w:rFonts w:ascii="Arial" w:hAnsi="Arial" w:cs="Arial"/>
                <w:sz w:val="16"/>
                <w:szCs w:val="16"/>
              </w:rPr>
              <w:t xml:space="preserve"> air-sea exchange</w:t>
            </w:r>
            <w:r w:rsidR="000B088E">
              <w:rPr>
                <w:rFonts w:ascii="Arial" w:hAnsi="Arial" w:cs="Arial"/>
                <w:sz w:val="16"/>
                <w:szCs w:val="16"/>
              </w:rPr>
              <w:t xml:space="preserve"> </w:t>
            </w:r>
            <w:r w:rsidR="0066620D">
              <w:rPr>
                <w:rFonts w:ascii="Arial" w:hAnsi="Arial" w:cs="Arial"/>
                <w:sz w:val="16"/>
                <w:szCs w:val="16"/>
              </w:rPr>
              <w:t>is retained.</w:t>
            </w:r>
          </w:p>
          <w:p w14:paraId="670AB550" w14:textId="77777777" w:rsidR="00A27DC6" w:rsidRDefault="00A27DC6" w:rsidP="00C74F5F">
            <w:pPr>
              <w:rPr>
                <w:rFonts w:ascii="Arial" w:hAnsi="Arial" w:cs="Arial"/>
                <w:sz w:val="16"/>
                <w:szCs w:val="16"/>
              </w:rPr>
            </w:pPr>
          </w:p>
          <w:p w14:paraId="644C6A3E" w14:textId="5F246FC8" w:rsidR="00DE106A" w:rsidRPr="00E96FCB" w:rsidRDefault="003C4B50" w:rsidP="003C4B50">
            <w:pPr>
              <w:rPr>
                <w:rFonts w:ascii="Arial" w:hAnsi="Arial" w:cs="Arial"/>
                <w:sz w:val="16"/>
                <w:szCs w:val="16"/>
              </w:rPr>
            </w:pPr>
            <w:r>
              <w:rPr>
                <w:rFonts w:ascii="Arial" w:hAnsi="Arial" w:cs="Arial"/>
                <w:sz w:val="16"/>
                <w:szCs w:val="16"/>
              </w:rPr>
              <w:t>Unexplained e</w:t>
            </w:r>
            <w:r w:rsidR="00DE106A">
              <w:rPr>
                <w:rFonts w:ascii="Arial" w:hAnsi="Arial" w:cs="Arial"/>
                <w:sz w:val="16"/>
                <w:szCs w:val="16"/>
              </w:rPr>
              <w:t>xception: SAB</w:t>
            </w:r>
          </w:p>
        </w:tc>
      </w:tr>
      <w:tr w:rsidR="00E61413" w14:paraId="5039636F" w14:textId="77777777" w:rsidTr="00645888">
        <w:tc>
          <w:tcPr>
            <w:tcW w:w="1242" w:type="dxa"/>
          </w:tcPr>
          <w:p w14:paraId="7E0F34D0" w14:textId="1BD31BB0" w:rsidR="00E61413" w:rsidRDefault="00E61413" w:rsidP="00023412">
            <w:pPr>
              <w:rPr>
                <w:rFonts w:ascii="Arial" w:hAnsi="Arial" w:cs="Arial"/>
                <w:sz w:val="16"/>
                <w:szCs w:val="16"/>
              </w:rPr>
            </w:pPr>
            <w:r>
              <w:rPr>
                <w:rFonts w:ascii="Arial" w:hAnsi="Arial" w:cs="Arial"/>
                <w:sz w:val="16"/>
                <w:szCs w:val="16"/>
              </w:rPr>
              <w:t xml:space="preserve">Nominal or no increase </w:t>
            </w:r>
          </w:p>
          <w:p w14:paraId="286A0A5F" w14:textId="77777777" w:rsidR="00E61413" w:rsidRDefault="00E61413" w:rsidP="00023412">
            <w:pPr>
              <w:rPr>
                <w:rFonts w:ascii="Arial" w:hAnsi="Arial" w:cs="Arial"/>
                <w:sz w:val="16"/>
                <w:szCs w:val="16"/>
              </w:rPr>
            </w:pPr>
            <w:r>
              <w:rPr>
                <w:rFonts w:ascii="Arial" w:hAnsi="Arial" w:cs="Arial"/>
                <w:sz w:val="16"/>
                <w:szCs w:val="16"/>
              </w:rPr>
              <w:t>(</w:t>
            </w:r>
            <w:proofErr w:type="gramStart"/>
            <w:r>
              <w:rPr>
                <w:rFonts w:ascii="Arial" w:hAnsi="Arial" w:cs="Arial"/>
                <w:sz w:val="16"/>
                <w:szCs w:val="16"/>
              </w:rPr>
              <w:t>in</w:t>
            </w:r>
            <w:proofErr w:type="gramEnd"/>
            <w:r>
              <w:rPr>
                <w:rFonts w:ascii="Arial" w:hAnsi="Arial" w:cs="Arial"/>
                <w:sz w:val="16"/>
                <w:szCs w:val="16"/>
              </w:rPr>
              <w:t xml:space="preserve"> water pCO</w:t>
            </w:r>
            <w:r w:rsidRPr="001D1AC1">
              <w:rPr>
                <w:rFonts w:ascii="Arial" w:hAnsi="Arial" w:cs="Arial"/>
                <w:sz w:val="16"/>
                <w:szCs w:val="16"/>
                <w:vertAlign w:val="subscript"/>
              </w:rPr>
              <w:t>2</w:t>
            </w:r>
            <w:r>
              <w:rPr>
                <w:rFonts w:ascii="Arial" w:hAnsi="Arial" w:cs="Arial"/>
                <w:sz w:val="16"/>
                <w:szCs w:val="16"/>
              </w:rPr>
              <w:t xml:space="preserve"> tracks atmosphere pCO</w:t>
            </w:r>
            <w:r w:rsidRPr="001D1AC1">
              <w:rPr>
                <w:rFonts w:ascii="Arial" w:hAnsi="Arial" w:cs="Arial"/>
                <w:sz w:val="16"/>
                <w:szCs w:val="16"/>
                <w:vertAlign w:val="subscript"/>
              </w:rPr>
              <w:t>2</w:t>
            </w:r>
            <w:r>
              <w:rPr>
                <w:rFonts w:ascii="Arial" w:hAnsi="Arial" w:cs="Arial"/>
                <w:sz w:val="16"/>
                <w:szCs w:val="16"/>
              </w:rPr>
              <w:t>)</w:t>
            </w:r>
          </w:p>
        </w:tc>
        <w:tc>
          <w:tcPr>
            <w:tcW w:w="1560" w:type="dxa"/>
          </w:tcPr>
          <w:p w14:paraId="071CAD44" w14:textId="43795B7E" w:rsidR="00E61413" w:rsidRPr="00E96FCB" w:rsidRDefault="00E61413" w:rsidP="00023412">
            <w:pPr>
              <w:rPr>
                <w:rFonts w:ascii="Arial" w:hAnsi="Arial" w:cs="Arial"/>
                <w:sz w:val="16"/>
                <w:szCs w:val="16"/>
              </w:rPr>
            </w:pPr>
            <w:r>
              <w:rPr>
                <w:rFonts w:ascii="Arial" w:hAnsi="Arial" w:cs="Arial"/>
                <w:sz w:val="16"/>
                <w:szCs w:val="16"/>
              </w:rPr>
              <w:t>English Channel</w:t>
            </w:r>
            <w:r w:rsidR="00B34EBD">
              <w:rPr>
                <w:rFonts w:ascii="Arial" w:hAnsi="Arial" w:cs="Arial"/>
                <w:sz w:val="16"/>
                <w:szCs w:val="16"/>
              </w:rPr>
              <w:t xml:space="preserve"> (EC)</w:t>
            </w:r>
            <w:r>
              <w:rPr>
                <w:rFonts w:ascii="Arial" w:hAnsi="Arial" w:cs="Arial"/>
                <w:sz w:val="16"/>
                <w:szCs w:val="16"/>
              </w:rPr>
              <w:t>, Barents Sea</w:t>
            </w:r>
            <w:r w:rsidR="00B34EBD">
              <w:rPr>
                <w:rFonts w:ascii="Arial" w:hAnsi="Arial" w:cs="Arial"/>
                <w:sz w:val="16"/>
                <w:szCs w:val="16"/>
              </w:rPr>
              <w:t xml:space="preserve"> (</w:t>
            </w:r>
            <w:proofErr w:type="spellStart"/>
            <w:r w:rsidR="00B34EBD">
              <w:rPr>
                <w:rFonts w:ascii="Arial" w:hAnsi="Arial" w:cs="Arial"/>
                <w:sz w:val="16"/>
                <w:szCs w:val="16"/>
              </w:rPr>
              <w:t>B</w:t>
            </w:r>
            <w:r w:rsidR="00C034E7">
              <w:rPr>
                <w:rFonts w:ascii="Arial" w:hAnsi="Arial" w:cs="Arial"/>
                <w:sz w:val="16"/>
                <w:szCs w:val="16"/>
              </w:rPr>
              <w:t>a</w:t>
            </w:r>
            <w:r w:rsidR="00B34EBD">
              <w:rPr>
                <w:rFonts w:ascii="Arial" w:hAnsi="Arial" w:cs="Arial"/>
                <w:sz w:val="16"/>
                <w:szCs w:val="16"/>
              </w:rPr>
              <w:t>S</w:t>
            </w:r>
            <w:proofErr w:type="spellEnd"/>
            <w:r w:rsidR="00B34EBD">
              <w:rPr>
                <w:rFonts w:ascii="Arial" w:hAnsi="Arial" w:cs="Arial"/>
                <w:sz w:val="16"/>
                <w:szCs w:val="16"/>
              </w:rPr>
              <w:t>)</w:t>
            </w:r>
            <w:r>
              <w:rPr>
                <w:rFonts w:ascii="Arial" w:hAnsi="Arial" w:cs="Arial"/>
                <w:sz w:val="16"/>
                <w:szCs w:val="16"/>
              </w:rPr>
              <w:t>,</w:t>
            </w:r>
            <w:r w:rsidR="00B34EBD">
              <w:rPr>
                <w:rFonts w:ascii="Arial" w:hAnsi="Arial" w:cs="Arial"/>
                <w:sz w:val="16"/>
                <w:szCs w:val="16"/>
              </w:rPr>
              <w:t xml:space="preserve"> </w:t>
            </w:r>
            <w:r>
              <w:rPr>
                <w:rFonts w:ascii="Arial" w:hAnsi="Arial" w:cs="Arial"/>
                <w:sz w:val="16"/>
                <w:szCs w:val="16"/>
              </w:rPr>
              <w:t>Tasmanian Shelf</w:t>
            </w:r>
            <w:r w:rsidR="00B34EBD">
              <w:rPr>
                <w:rFonts w:ascii="Arial" w:hAnsi="Arial" w:cs="Arial"/>
                <w:sz w:val="16"/>
                <w:szCs w:val="16"/>
              </w:rPr>
              <w:t xml:space="preserve"> (TS)</w:t>
            </w:r>
          </w:p>
        </w:tc>
        <w:tc>
          <w:tcPr>
            <w:tcW w:w="1417" w:type="dxa"/>
          </w:tcPr>
          <w:p w14:paraId="5706DB2E" w14:textId="5D4C8CE7" w:rsidR="00E61413" w:rsidRDefault="00351AC2" w:rsidP="00B80E8C">
            <w:pPr>
              <w:rPr>
                <w:rFonts w:ascii="Arial" w:hAnsi="Arial" w:cs="Arial"/>
                <w:sz w:val="16"/>
                <w:szCs w:val="16"/>
              </w:rPr>
            </w:pPr>
            <w:r>
              <w:rPr>
                <w:rFonts w:ascii="Arial" w:hAnsi="Arial" w:cs="Arial"/>
                <w:sz w:val="16"/>
                <w:szCs w:val="16"/>
              </w:rPr>
              <w:t>C</w:t>
            </w:r>
            <w:r w:rsidR="00E61413">
              <w:rPr>
                <w:rFonts w:ascii="Arial" w:hAnsi="Arial" w:cs="Arial"/>
                <w:sz w:val="16"/>
                <w:szCs w:val="16"/>
              </w:rPr>
              <w:t xml:space="preserve">ross-shelf exchange </w:t>
            </w:r>
            <w:r w:rsidR="00304C89">
              <w:rPr>
                <w:rFonts w:ascii="Arial" w:hAnsi="Arial" w:cs="Arial"/>
                <w:sz w:val="16"/>
                <w:szCs w:val="16"/>
              </w:rPr>
              <w:t xml:space="preserve">is balanced by </w:t>
            </w:r>
            <w:r w:rsidR="00356708">
              <w:rPr>
                <w:rFonts w:ascii="Arial" w:hAnsi="Arial" w:cs="Arial"/>
                <w:sz w:val="16"/>
                <w:szCs w:val="16"/>
              </w:rPr>
              <w:t xml:space="preserve">equivalent </w:t>
            </w:r>
            <w:r w:rsidR="00E61413">
              <w:rPr>
                <w:rFonts w:ascii="Arial" w:hAnsi="Arial" w:cs="Arial"/>
                <w:sz w:val="16"/>
                <w:szCs w:val="16"/>
              </w:rPr>
              <w:t>air-sea exchange</w:t>
            </w:r>
            <w:r w:rsidR="00014CD9">
              <w:rPr>
                <w:rFonts w:ascii="Arial" w:hAnsi="Arial" w:cs="Arial"/>
                <w:sz w:val="16"/>
                <w:szCs w:val="16"/>
              </w:rPr>
              <w:t xml:space="preserve"> (</w:t>
            </w:r>
            <w:r w:rsidR="00B80E8C">
              <w:rPr>
                <w:rFonts w:ascii="Arial" w:hAnsi="Arial" w:cs="Arial"/>
                <w:sz w:val="16"/>
                <w:szCs w:val="16"/>
              </w:rPr>
              <w:t>no bottle neck</w:t>
            </w:r>
            <w:r w:rsidR="00014CD9">
              <w:rPr>
                <w:rFonts w:ascii="Arial" w:hAnsi="Arial" w:cs="Arial"/>
                <w:sz w:val="16"/>
                <w:szCs w:val="16"/>
              </w:rPr>
              <w:t>)</w:t>
            </w:r>
            <w:r w:rsidR="00B80E8C">
              <w:rPr>
                <w:rFonts w:ascii="Arial" w:hAnsi="Arial" w:cs="Arial"/>
                <w:sz w:val="16"/>
                <w:szCs w:val="16"/>
              </w:rPr>
              <w:t>.</w:t>
            </w:r>
          </w:p>
        </w:tc>
        <w:tc>
          <w:tcPr>
            <w:tcW w:w="1559" w:type="dxa"/>
          </w:tcPr>
          <w:p w14:paraId="1A23053A" w14:textId="4A66BC73" w:rsidR="00E61413" w:rsidRDefault="00A1007E" w:rsidP="00023412">
            <w:pPr>
              <w:rPr>
                <w:rFonts w:ascii="Arial" w:hAnsi="Arial" w:cs="Arial"/>
                <w:sz w:val="16"/>
                <w:szCs w:val="16"/>
              </w:rPr>
            </w:pPr>
            <w:r>
              <w:rPr>
                <w:rFonts w:ascii="Arial" w:hAnsi="Arial" w:cs="Arial"/>
                <w:sz w:val="16"/>
                <w:szCs w:val="16"/>
              </w:rPr>
              <w:t>EC</w:t>
            </w:r>
            <w:r w:rsidR="00C27679">
              <w:rPr>
                <w:rFonts w:ascii="Arial" w:hAnsi="Arial" w:cs="Arial"/>
                <w:sz w:val="16"/>
                <w:szCs w:val="16"/>
              </w:rPr>
              <w:t xml:space="preserve"> 0.01 </w:t>
            </w:r>
            <w:r w:rsidR="00C27679" w:rsidRPr="00C57FC0">
              <w:rPr>
                <w:rFonts w:ascii="Arial" w:hAnsi="Arial" w:cs="Arial"/>
                <w:sz w:val="16"/>
                <w:szCs w:val="16"/>
              </w:rPr>
              <w:sym w:font="Symbol" w:char="F0B1"/>
            </w:r>
            <w:r w:rsidR="00C27679">
              <w:rPr>
                <w:rFonts w:ascii="Arial" w:hAnsi="Arial" w:cs="Arial"/>
                <w:sz w:val="16"/>
                <w:szCs w:val="16"/>
              </w:rPr>
              <w:t xml:space="preserve"> 0.08</w:t>
            </w:r>
          </w:p>
          <w:p w14:paraId="39EC392A" w14:textId="09AB97AB" w:rsidR="00A1007E" w:rsidRDefault="00A1007E" w:rsidP="00023412">
            <w:pPr>
              <w:rPr>
                <w:rFonts w:ascii="Arial" w:hAnsi="Arial" w:cs="Arial"/>
                <w:sz w:val="16"/>
                <w:szCs w:val="16"/>
              </w:rPr>
            </w:pPr>
            <w:proofErr w:type="spellStart"/>
            <w:r>
              <w:rPr>
                <w:rFonts w:ascii="Arial" w:hAnsi="Arial" w:cs="Arial"/>
                <w:sz w:val="16"/>
                <w:szCs w:val="16"/>
              </w:rPr>
              <w:t>B</w:t>
            </w:r>
            <w:r w:rsidR="00C034E7">
              <w:rPr>
                <w:rFonts w:ascii="Arial" w:hAnsi="Arial" w:cs="Arial"/>
                <w:sz w:val="16"/>
                <w:szCs w:val="16"/>
              </w:rPr>
              <w:t>a</w:t>
            </w:r>
            <w:r>
              <w:rPr>
                <w:rFonts w:ascii="Arial" w:hAnsi="Arial" w:cs="Arial"/>
                <w:sz w:val="16"/>
                <w:szCs w:val="16"/>
              </w:rPr>
              <w:t>S</w:t>
            </w:r>
            <w:proofErr w:type="spellEnd"/>
            <w:r w:rsidR="002E5597">
              <w:rPr>
                <w:rFonts w:ascii="Arial" w:hAnsi="Arial" w:cs="Arial"/>
                <w:sz w:val="16"/>
                <w:szCs w:val="16"/>
              </w:rPr>
              <w:t xml:space="preserve"> 0.23 </w:t>
            </w:r>
            <w:r w:rsidR="002E5597" w:rsidRPr="00C57FC0">
              <w:rPr>
                <w:rFonts w:ascii="Arial" w:hAnsi="Arial" w:cs="Arial"/>
                <w:sz w:val="16"/>
                <w:szCs w:val="16"/>
              </w:rPr>
              <w:sym w:font="Symbol" w:char="F0B1"/>
            </w:r>
            <w:r w:rsidR="002E5597">
              <w:rPr>
                <w:rFonts w:ascii="Arial" w:hAnsi="Arial" w:cs="Arial"/>
                <w:sz w:val="16"/>
                <w:szCs w:val="16"/>
              </w:rPr>
              <w:t xml:space="preserve"> 0.13</w:t>
            </w:r>
          </w:p>
          <w:p w14:paraId="1A80562D" w14:textId="54B6EA85" w:rsidR="00A1007E" w:rsidRDefault="00A1007E" w:rsidP="00023412">
            <w:pPr>
              <w:rPr>
                <w:rFonts w:ascii="Arial" w:hAnsi="Arial" w:cs="Arial"/>
                <w:sz w:val="16"/>
                <w:szCs w:val="16"/>
              </w:rPr>
            </w:pPr>
            <w:r>
              <w:rPr>
                <w:rFonts w:ascii="Arial" w:hAnsi="Arial" w:cs="Arial"/>
                <w:sz w:val="16"/>
                <w:szCs w:val="16"/>
              </w:rPr>
              <w:t>TS</w:t>
            </w:r>
            <w:r w:rsidR="00444E10">
              <w:rPr>
                <w:rFonts w:ascii="Arial" w:hAnsi="Arial" w:cs="Arial"/>
                <w:sz w:val="16"/>
                <w:szCs w:val="16"/>
              </w:rPr>
              <w:t xml:space="preserve"> 0.04 </w:t>
            </w:r>
            <w:r w:rsidR="00444E10" w:rsidRPr="00C57FC0">
              <w:rPr>
                <w:rFonts w:ascii="Arial" w:hAnsi="Arial" w:cs="Arial"/>
                <w:sz w:val="16"/>
                <w:szCs w:val="16"/>
              </w:rPr>
              <w:sym w:font="Symbol" w:char="F0B1"/>
            </w:r>
            <w:r w:rsidR="00444E10">
              <w:rPr>
                <w:rFonts w:ascii="Arial" w:hAnsi="Arial" w:cs="Arial"/>
                <w:sz w:val="16"/>
                <w:szCs w:val="16"/>
              </w:rPr>
              <w:t xml:space="preserve"> 0.12</w:t>
            </w:r>
          </w:p>
        </w:tc>
        <w:tc>
          <w:tcPr>
            <w:tcW w:w="1560" w:type="dxa"/>
          </w:tcPr>
          <w:p w14:paraId="10E5C32A" w14:textId="77AB8DEF" w:rsidR="00AB6730" w:rsidRDefault="00D42045" w:rsidP="00AB6730">
            <w:pPr>
              <w:rPr>
                <w:rFonts w:ascii="Arial" w:hAnsi="Arial" w:cs="Arial"/>
                <w:sz w:val="16"/>
                <w:szCs w:val="16"/>
              </w:rPr>
            </w:pPr>
            <w:r>
              <w:rPr>
                <w:rFonts w:ascii="Arial" w:hAnsi="Arial" w:cs="Arial"/>
                <w:sz w:val="16"/>
                <w:szCs w:val="16"/>
              </w:rPr>
              <w:t>EC 18.97</w:t>
            </w:r>
            <w:r w:rsidR="00AB6730">
              <w:rPr>
                <w:rFonts w:ascii="Arial" w:hAnsi="Arial" w:cs="Arial"/>
                <w:sz w:val="16"/>
                <w:szCs w:val="16"/>
              </w:rPr>
              <w:t xml:space="preserve"> </w:t>
            </w:r>
            <w:r w:rsidR="00AB6730" w:rsidRPr="00853617">
              <w:rPr>
                <w:rFonts w:ascii="Arial" w:hAnsi="Arial" w:cs="Arial"/>
                <w:sz w:val="16"/>
                <w:szCs w:val="16"/>
              </w:rPr>
              <w:sym w:font="Symbol" w:char="F0B1"/>
            </w:r>
            <w:r w:rsidR="00AB6730" w:rsidRPr="00853617">
              <w:rPr>
                <w:rFonts w:ascii="Arial" w:hAnsi="Arial" w:cs="Arial"/>
                <w:sz w:val="16"/>
                <w:szCs w:val="16"/>
              </w:rPr>
              <w:t xml:space="preserve"> </w:t>
            </w:r>
            <w:r w:rsidR="00B322FD">
              <w:rPr>
                <w:rFonts w:ascii="Arial" w:hAnsi="Arial" w:cs="Arial"/>
                <w:sz w:val="16"/>
                <w:szCs w:val="16"/>
              </w:rPr>
              <w:t>19.00</w:t>
            </w:r>
          </w:p>
          <w:p w14:paraId="597CCC4B" w14:textId="77837850" w:rsidR="00AB6730" w:rsidRDefault="00F5768B" w:rsidP="00AB6730">
            <w:pPr>
              <w:rPr>
                <w:rFonts w:ascii="Arial" w:hAnsi="Arial" w:cs="Arial"/>
                <w:sz w:val="16"/>
                <w:szCs w:val="16"/>
              </w:rPr>
            </w:pPr>
            <w:proofErr w:type="spellStart"/>
            <w:r>
              <w:rPr>
                <w:rFonts w:ascii="Arial" w:hAnsi="Arial" w:cs="Arial"/>
                <w:sz w:val="16"/>
                <w:szCs w:val="16"/>
              </w:rPr>
              <w:t>B</w:t>
            </w:r>
            <w:r w:rsidR="00C034E7">
              <w:rPr>
                <w:rFonts w:ascii="Arial" w:hAnsi="Arial" w:cs="Arial"/>
                <w:sz w:val="16"/>
                <w:szCs w:val="16"/>
              </w:rPr>
              <w:t>a</w:t>
            </w:r>
            <w:r>
              <w:rPr>
                <w:rFonts w:ascii="Arial" w:hAnsi="Arial" w:cs="Arial"/>
                <w:sz w:val="16"/>
                <w:szCs w:val="16"/>
              </w:rPr>
              <w:t>S</w:t>
            </w:r>
            <w:proofErr w:type="spellEnd"/>
            <w:r>
              <w:rPr>
                <w:rFonts w:ascii="Arial" w:hAnsi="Arial" w:cs="Arial"/>
                <w:sz w:val="16"/>
                <w:szCs w:val="16"/>
              </w:rPr>
              <w:t xml:space="preserve"> 12.14</w:t>
            </w:r>
            <w:r w:rsidR="00AB6730">
              <w:rPr>
                <w:rFonts w:ascii="Arial" w:hAnsi="Arial" w:cs="Arial"/>
                <w:sz w:val="16"/>
                <w:szCs w:val="16"/>
              </w:rPr>
              <w:t xml:space="preserve"> </w:t>
            </w:r>
            <w:r w:rsidR="00AB6730" w:rsidRPr="00853617">
              <w:rPr>
                <w:rFonts w:ascii="Arial" w:hAnsi="Arial" w:cs="Arial"/>
                <w:sz w:val="16"/>
                <w:szCs w:val="16"/>
              </w:rPr>
              <w:sym w:font="Symbol" w:char="F0B1"/>
            </w:r>
            <w:r>
              <w:rPr>
                <w:rFonts w:ascii="Arial" w:hAnsi="Arial" w:cs="Arial"/>
                <w:sz w:val="16"/>
                <w:szCs w:val="16"/>
              </w:rPr>
              <w:t xml:space="preserve"> 10.64</w:t>
            </w:r>
          </w:p>
          <w:p w14:paraId="4CD8DB59" w14:textId="143718A9" w:rsidR="00E61413" w:rsidRDefault="00F5768B" w:rsidP="00AB6730">
            <w:pPr>
              <w:rPr>
                <w:rFonts w:ascii="Arial" w:hAnsi="Arial" w:cs="Arial"/>
                <w:sz w:val="16"/>
                <w:szCs w:val="16"/>
              </w:rPr>
            </w:pPr>
            <w:r>
              <w:rPr>
                <w:rFonts w:ascii="Arial" w:hAnsi="Arial" w:cs="Arial"/>
                <w:sz w:val="16"/>
                <w:szCs w:val="16"/>
              </w:rPr>
              <w:t>TS 22.53</w:t>
            </w:r>
            <w:r w:rsidR="00AB6730">
              <w:rPr>
                <w:rFonts w:ascii="Arial" w:hAnsi="Arial" w:cs="Arial"/>
                <w:sz w:val="16"/>
                <w:szCs w:val="16"/>
              </w:rPr>
              <w:t xml:space="preserve"> </w:t>
            </w:r>
            <w:r w:rsidR="00AB6730" w:rsidRPr="00853617">
              <w:rPr>
                <w:rFonts w:ascii="Arial" w:hAnsi="Arial" w:cs="Arial"/>
                <w:sz w:val="16"/>
                <w:szCs w:val="16"/>
              </w:rPr>
              <w:sym w:font="Symbol" w:char="F0B1"/>
            </w:r>
            <w:r>
              <w:rPr>
                <w:rFonts w:ascii="Arial" w:hAnsi="Arial" w:cs="Arial"/>
                <w:sz w:val="16"/>
                <w:szCs w:val="16"/>
              </w:rPr>
              <w:t xml:space="preserve"> 14.75</w:t>
            </w:r>
          </w:p>
          <w:p w14:paraId="04F4E980" w14:textId="77777777" w:rsidR="00C5182D" w:rsidRDefault="00C5182D" w:rsidP="00AB6730">
            <w:pPr>
              <w:rPr>
                <w:rFonts w:ascii="Arial" w:hAnsi="Arial" w:cs="Arial"/>
                <w:sz w:val="16"/>
                <w:szCs w:val="16"/>
              </w:rPr>
            </w:pPr>
          </w:p>
          <w:p w14:paraId="722FB981" w14:textId="03AB3F8D" w:rsidR="00FA1F7E" w:rsidRDefault="00E62EE1" w:rsidP="00AB6730">
            <w:pPr>
              <w:rPr>
                <w:rFonts w:ascii="Arial" w:hAnsi="Arial" w:cs="Arial"/>
                <w:sz w:val="16"/>
                <w:szCs w:val="16"/>
              </w:rPr>
            </w:pPr>
            <w:r>
              <w:rPr>
                <w:rFonts w:ascii="Arial" w:hAnsi="Arial" w:cs="Arial"/>
                <w:sz w:val="16"/>
                <w:szCs w:val="16"/>
              </w:rPr>
              <w:t>(</w:t>
            </w:r>
            <w:proofErr w:type="gramStart"/>
            <w:r>
              <w:rPr>
                <w:rFonts w:ascii="Arial" w:hAnsi="Arial" w:cs="Arial"/>
                <w:sz w:val="16"/>
                <w:szCs w:val="16"/>
              </w:rPr>
              <w:t>m</w:t>
            </w:r>
            <w:r w:rsidR="003070B3">
              <w:rPr>
                <w:rFonts w:ascii="Arial" w:hAnsi="Arial" w:cs="Arial"/>
                <w:sz w:val="16"/>
                <w:szCs w:val="16"/>
              </w:rPr>
              <w:t>edium</w:t>
            </w:r>
            <w:proofErr w:type="gramEnd"/>
            <w:r w:rsidR="00FA1F7E">
              <w:rPr>
                <w:rFonts w:ascii="Arial" w:hAnsi="Arial" w:cs="Arial"/>
                <w:sz w:val="16"/>
                <w:szCs w:val="16"/>
              </w:rPr>
              <w:t xml:space="preserve"> to high air-sea exchange).</w:t>
            </w:r>
          </w:p>
        </w:tc>
        <w:tc>
          <w:tcPr>
            <w:tcW w:w="2510" w:type="dxa"/>
          </w:tcPr>
          <w:p w14:paraId="2BD2C76D" w14:textId="6BD5544C" w:rsidR="00E61413" w:rsidRPr="00E96FCB" w:rsidRDefault="00DC7070" w:rsidP="00EE7158">
            <w:pPr>
              <w:rPr>
                <w:rFonts w:ascii="Arial" w:hAnsi="Arial" w:cs="Arial"/>
                <w:sz w:val="16"/>
                <w:szCs w:val="16"/>
              </w:rPr>
            </w:pPr>
            <w:r>
              <w:rPr>
                <w:rFonts w:ascii="Arial" w:hAnsi="Arial" w:cs="Arial"/>
                <w:sz w:val="16"/>
                <w:szCs w:val="16"/>
              </w:rPr>
              <w:t xml:space="preserve">Equal </w:t>
            </w:r>
            <w:r w:rsidR="00964624">
              <w:rPr>
                <w:rFonts w:ascii="Arial" w:hAnsi="Arial" w:cs="Arial"/>
                <w:sz w:val="16"/>
                <w:szCs w:val="16"/>
              </w:rPr>
              <w:t xml:space="preserve">dominance </w:t>
            </w:r>
            <w:r w:rsidR="00425D6A">
              <w:rPr>
                <w:rFonts w:ascii="Arial" w:hAnsi="Arial" w:cs="Arial"/>
                <w:sz w:val="16"/>
                <w:szCs w:val="16"/>
              </w:rPr>
              <w:t>and additive</w:t>
            </w:r>
            <w:r w:rsidR="00EE7158">
              <w:rPr>
                <w:rFonts w:ascii="Arial" w:hAnsi="Arial" w:cs="Arial"/>
                <w:sz w:val="16"/>
                <w:szCs w:val="16"/>
              </w:rPr>
              <w:t xml:space="preserve"> </w:t>
            </w:r>
            <w:r w:rsidR="00FD4D44">
              <w:rPr>
                <w:rFonts w:ascii="Arial" w:hAnsi="Arial" w:cs="Arial"/>
                <w:sz w:val="16"/>
                <w:szCs w:val="16"/>
              </w:rPr>
              <w:t>geostrophic</w:t>
            </w:r>
            <w:r w:rsidR="00DB4876">
              <w:rPr>
                <w:rFonts w:ascii="Arial" w:hAnsi="Arial" w:cs="Arial"/>
                <w:sz w:val="16"/>
                <w:szCs w:val="16"/>
              </w:rPr>
              <w:t xml:space="preserve"> </w:t>
            </w:r>
            <w:r w:rsidR="001C1DEA">
              <w:rPr>
                <w:rFonts w:ascii="Arial" w:hAnsi="Arial" w:cs="Arial"/>
                <w:sz w:val="16"/>
                <w:szCs w:val="16"/>
              </w:rPr>
              <w:t xml:space="preserve">and Ekman </w:t>
            </w:r>
            <w:r w:rsidR="00DB4876">
              <w:rPr>
                <w:rFonts w:ascii="Arial" w:hAnsi="Arial" w:cs="Arial"/>
                <w:sz w:val="16"/>
                <w:szCs w:val="16"/>
              </w:rPr>
              <w:t>cross-shelf flow</w:t>
            </w:r>
            <w:r w:rsidR="00C40791">
              <w:rPr>
                <w:rFonts w:ascii="Arial" w:hAnsi="Arial" w:cs="Arial"/>
                <w:sz w:val="16"/>
                <w:szCs w:val="16"/>
              </w:rPr>
              <w:t xml:space="preserve"> </w:t>
            </w:r>
            <w:r>
              <w:rPr>
                <w:rFonts w:ascii="Arial" w:hAnsi="Arial" w:cs="Arial"/>
                <w:sz w:val="16"/>
                <w:szCs w:val="16"/>
              </w:rPr>
              <w:t>(EC, T</w:t>
            </w:r>
            <w:r w:rsidR="00296011">
              <w:rPr>
                <w:rFonts w:ascii="Arial" w:hAnsi="Arial" w:cs="Arial"/>
                <w:sz w:val="16"/>
                <w:szCs w:val="16"/>
              </w:rPr>
              <w:t>S)</w:t>
            </w:r>
            <w:r w:rsidR="00C70F23">
              <w:rPr>
                <w:rFonts w:ascii="Arial" w:hAnsi="Arial" w:cs="Arial"/>
                <w:sz w:val="16"/>
                <w:szCs w:val="16"/>
              </w:rPr>
              <w:t>,</w:t>
            </w:r>
            <w:r w:rsidR="00296011">
              <w:rPr>
                <w:rFonts w:ascii="Arial" w:hAnsi="Arial" w:cs="Arial"/>
                <w:sz w:val="16"/>
                <w:szCs w:val="16"/>
              </w:rPr>
              <w:t xml:space="preserve"> or </w:t>
            </w:r>
            <w:r w:rsidR="00F94E92">
              <w:rPr>
                <w:rFonts w:ascii="Arial" w:hAnsi="Arial" w:cs="Arial"/>
                <w:sz w:val="16"/>
                <w:szCs w:val="16"/>
              </w:rPr>
              <w:t xml:space="preserve">very high </w:t>
            </w:r>
            <w:r w:rsidR="00BA3EA6">
              <w:rPr>
                <w:rFonts w:ascii="Arial" w:hAnsi="Arial" w:cs="Arial"/>
                <w:sz w:val="16"/>
                <w:szCs w:val="16"/>
              </w:rPr>
              <w:t xml:space="preserve">cross-shelf flow is </w:t>
            </w:r>
            <w:r w:rsidR="00296011">
              <w:rPr>
                <w:rFonts w:ascii="Arial" w:hAnsi="Arial" w:cs="Arial"/>
                <w:sz w:val="16"/>
                <w:szCs w:val="16"/>
              </w:rPr>
              <w:t>geostrophic dominated surface flow and additive with Ekman and Stokes (</w:t>
            </w:r>
            <w:proofErr w:type="spellStart"/>
            <w:r w:rsidR="00296011">
              <w:rPr>
                <w:rFonts w:ascii="Arial" w:hAnsi="Arial" w:cs="Arial"/>
                <w:sz w:val="16"/>
                <w:szCs w:val="16"/>
              </w:rPr>
              <w:t>B</w:t>
            </w:r>
            <w:r w:rsidR="00C034E7">
              <w:rPr>
                <w:rFonts w:ascii="Arial" w:hAnsi="Arial" w:cs="Arial"/>
                <w:sz w:val="16"/>
                <w:szCs w:val="16"/>
              </w:rPr>
              <w:t>a</w:t>
            </w:r>
            <w:r w:rsidR="00296011">
              <w:rPr>
                <w:rFonts w:ascii="Arial" w:hAnsi="Arial" w:cs="Arial"/>
                <w:sz w:val="16"/>
                <w:szCs w:val="16"/>
              </w:rPr>
              <w:t>S</w:t>
            </w:r>
            <w:proofErr w:type="spellEnd"/>
            <w:r w:rsidR="00296011">
              <w:rPr>
                <w:rFonts w:ascii="Arial" w:hAnsi="Arial" w:cs="Arial"/>
                <w:sz w:val="16"/>
                <w:szCs w:val="16"/>
              </w:rPr>
              <w:t>, 71%, 11%, 19%).</w:t>
            </w:r>
          </w:p>
        </w:tc>
      </w:tr>
      <w:tr w:rsidR="00E61413" w14:paraId="77388DC3" w14:textId="77777777" w:rsidTr="00645888">
        <w:tc>
          <w:tcPr>
            <w:tcW w:w="1242" w:type="dxa"/>
          </w:tcPr>
          <w:p w14:paraId="44A87410" w14:textId="60DB3597" w:rsidR="00E61413" w:rsidRDefault="00E61413" w:rsidP="00023412">
            <w:pPr>
              <w:rPr>
                <w:rFonts w:ascii="Arial" w:hAnsi="Arial" w:cs="Arial"/>
                <w:sz w:val="16"/>
                <w:szCs w:val="16"/>
              </w:rPr>
            </w:pPr>
            <w:r>
              <w:rPr>
                <w:rFonts w:ascii="Arial" w:hAnsi="Arial" w:cs="Arial"/>
                <w:sz w:val="16"/>
                <w:szCs w:val="16"/>
              </w:rPr>
              <w:t>Moderate decrease</w:t>
            </w:r>
          </w:p>
          <w:p w14:paraId="0D796262" w14:textId="77777777" w:rsidR="00E61413" w:rsidRDefault="00E61413" w:rsidP="00023412">
            <w:pPr>
              <w:rPr>
                <w:rFonts w:ascii="Arial" w:hAnsi="Arial" w:cs="Arial"/>
                <w:sz w:val="16"/>
                <w:szCs w:val="16"/>
              </w:rPr>
            </w:pPr>
            <w:r>
              <w:rPr>
                <w:rFonts w:ascii="Arial" w:hAnsi="Arial" w:cs="Arial"/>
                <w:sz w:val="16"/>
                <w:szCs w:val="16"/>
              </w:rPr>
              <w:t xml:space="preserve">(-0.2 to -1.1 </w:t>
            </w:r>
            <w:proofErr w:type="spellStart"/>
            <w:r>
              <w:rPr>
                <w:rFonts w:ascii="Arial" w:hAnsi="Arial" w:cs="Arial"/>
                <w:sz w:val="16"/>
                <w:szCs w:val="16"/>
              </w:rPr>
              <w:t>μatm</w:t>
            </w:r>
            <w:proofErr w:type="spellEnd"/>
            <w:r>
              <w:rPr>
                <w:rFonts w:ascii="Arial" w:hAnsi="Arial" w:cs="Arial"/>
                <w:sz w:val="16"/>
                <w:szCs w:val="16"/>
              </w:rPr>
              <w:t xml:space="preserve"> yr</w:t>
            </w:r>
            <w:r w:rsidRPr="00AE24EB">
              <w:rPr>
                <w:rFonts w:ascii="Arial" w:hAnsi="Arial" w:cs="Arial"/>
                <w:sz w:val="16"/>
                <w:szCs w:val="16"/>
                <w:vertAlign w:val="superscript"/>
              </w:rPr>
              <w:t>-1</w:t>
            </w:r>
            <w:r w:rsidRPr="007B373A">
              <w:rPr>
                <w:rFonts w:ascii="Arial" w:hAnsi="Arial" w:cs="Arial"/>
                <w:sz w:val="16"/>
                <w:szCs w:val="16"/>
              </w:rPr>
              <w:t>)</w:t>
            </w:r>
          </w:p>
        </w:tc>
        <w:tc>
          <w:tcPr>
            <w:tcW w:w="1560" w:type="dxa"/>
          </w:tcPr>
          <w:p w14:paraId="04BFF18B" w14:textId="21B7DC39" w:rsidR="00E61413" w:rsidRDefault="00E61413" w:rsidP="00023412">
            <w:pPr>
              <w:rPr>
                <w:rFonts w:ascii="Arial" w:hAnsi="Arial" w:cs="Arial"/>
                <w:sz w:val="16"/>
                <w:szCs w:val="16"/>
              </w:rPr>
            </w:pPr>
            <w:r>
              <w:rPr>
                <w:rFonts w:ascii="Arial" w:hAnsi="Arial" w:cs="Arial"/>
                <w:sz w:val="16"/>
                <w:szCs w:val="16"/>
              </w:rPr>
              <w:t>Patagonian shelf</w:t>
            </w:r>
            <w:r w:rsidR="006335EF">
              <w:rPr>
                <w:rFonts w:ascii="Arial" w:hAnsi="Arial" w:cs="Arial"/>
                <w:sz w:val="16"/>
                <w:szCs w:val="16"/>
              </w:rPr>
              <w:t xml:space="preserve"> (PS)</w:t>
            </w:r>
            <w:r>
              <w:rPr>
                <w:rFonts w:ascii="Arial" w:hAnsi="Arial" w:cs="Arial"/>
                <w:sz w:val="16"/>
                <w:szCs w:val="16"/>
              </w:rPr>
              <w:t>, Bering Sea</w:t>
            </w:r>
            <w:r w:rsidR="006335EF">
              <w:rPr>
                <w:rFonts w:ascii="Arial" w:hAnsi="Arial" w:cs="Arial"/>
                <w:sz w:val="16"/>
                <w:szCs w:val="16"/>
              </w:rPr>
              <w:t xml:space="preserve"> (</w:t>
            </w:r>
            <w:proofErr w:type="spellStart"/>
            <w:r w:rsidR="006335EF">
              <w:rPr>
                <w:rFonts w:ascii="Arial" w:hAnsi="Arial" w:cs="Arial"/>
                <w:sz w:val="16"/>
                <w:szCs w:val="16"/>
              </w:rPr>
              <w:t>B</w:t>
            </w:r>
            <w:r w:rsidR="00C034E7">
              <w:rPr>
                <w:rFonts w:ascii="Arial" w:hAnsi="Arial" w:cs="Arial"/>
                <w:sz w:val="16"/>
                <w:szCs w:val="16"/>
              </w:rPr>
              <w:t>e</w:t>
            </w:r>
            <w:r w:rsidR="006335EF">
              <w:rPr>
                <w:rFonts w:ascii="Arial" w:hAnsi="Arial" w:cs="Arial"/>
                <w:sz w:val="16"/>
                <w:szCs w:val="16"/>
              </w:rPr>
              <w:t>S</w:t>
            </w:r>
            <w:proofErr w:type="spellEnd"/>
            <w:r w:rsidR="006335EF">
              <w:rPr>
                <w:rFonts w:ascii="Arial" w:hAnsi="Arial" w:cs="Arial"/>
                <w:sz w:val="16"/>
                <w:szCs w:val="16"/>
              </w:rPr>
              <w:t>)</w:t>
            </w:r>
          </w:p>
        </w:tc>
        <w:tc>
          <w:tcPr>
            <w:tcW w:w="1417" w:type="dxa"/>
          </w:tcPr>
          <w:p w14:paraId="2B2DCDE4" w14:textId="0145794A" w:rsidR="00E61413" w:rsidRDefault="00E61413" w:rsidP="00023412">
            <w:pPr>
              <w:rPr>
                <w:rFonts w:ascii="Arial" w:hAnsi="Arial" w:cs="Arial"/>
                <w:sz w:val="16"/>
                <w:szCs w:val="16"/>
              </w:rPr>
            </w:pPr>
            <w:r>
              <w:rPr>
                <w:rFonts w:ascii="Arial" w:hAnsi="Arial" w:cs="Arial"/>
                <w:sz w:val="16"/>
                <w:szCs w:val="16"/>
              </w:rPr>
              <w:t>Much faster cross-shelf exchange compared with air-sea exchange</w:t>
            </w:r>
            <w:r w:rsidR="00763544">
              <w:rPr>
                <w:rFonts w:ascii="Arial" w:hAnsi="Arial" w:cs="Arial"/>
                <w:sz w:val="16"/>
                <w:szCs w:val="16"/>
              </w:rPr>
              <w:t xml:space="preserve"> (high deep water export)</w:t>
            </w:r>
            <w:r w:rsidR="00F418BC">
              <w:rPr>
                <w:rFonts w:ascii="Arial" w:hAnsi="Arial" w:cs="Arial"/>
                <w:sz w:val="16"/>
                <w:szCs w:val="16"/>
              </w:rPr>
              <w:t>,</w:t>
            </w:r>
            <w:r w:rsidR="00AE05B3">
              <w:rPr>
                <w:rFonts w:ascii="Arial" w:hAnsi="Arial" w:cs="Arial"/>
                <w:sz w:val="16"/>
                <w:szCs w:val="16"/>
              </w:rPr>
              <w:t xml:space="preserve"> or surface flow is offshore</w:t>
            </w:r>
            <w:r w:rsidR="007315DC">
              <w:rPr>
                <w:rFonts w:ascii="Arial" w:hAnsi="Arial" w:cs="Arial"/>
                <w:sz w:val="16"/>
                <w:szCs w:val="16"/>
              </w:rPr>
              <w:t xml:space="preserve"> (no deep water accumulation or</w:t>
            </w:r>
            <w:r w:rsidR="00E36A78">
              <w:rPr>
                <w:rFonts w:ascii="Arial" w:hAnsi="Arial" w:cs="Arial"/>
                <w:sz w:val="16"/>
                <w:szCs w:val="16"/>
              </w:rPr>
              <w:t xml:space="preserve"> export</w:t>
            </w:r>
            <w:r w:rsidR="00436372">
              <w:rPr>
                <w:rFonts w:ascii="Arial" w:hAnsi="Arial" w:cs="Arial"/>
                <w:sz w:val="16"/>
                <w:szCs w:val="16"/>
              </w:rPr>
              <w:t>)</w:t>
            </w:r>
            <w:r w:rsidR="00E72DDD">
              <w:rPr>
                <w:rFonts w:ascii="Arial" w:hAnsi="Arial" w:cs="Arial"/>
                <w:sz w:val="16"/>
                <w:szCs w:val="16"/>
              </w:rPr>
              <w:t>.</w:t>
            </w:r>
          </w:p>
        </w:tc>
        <w:tc>
          <w:tcPr>
            <w:tcW w:w="1559" w:type="dxa"/>
          </w:tcPr>
          <w:p w14:paraId="111B9326" w14:textId="0AE236D0" w:rsidR="00E61413" w:rsidRDefault="003E528F" w:rsidP="00023412">
            <w:pPr>
              <w:rPr>
                <w:rFonts w:ascii="Arial" w:hAnsi="Arial" w:cs="Arial"/>
                <w:sz w:val="16"/>
                <w:szCs w:val="16"/>
              </w:rPr>
            </w:pPr>
            <w:r>
              <w:rPr>
                <w:rFonts w:ascii="Arial" w:hAnsi="Arial" w:cs="Arial"/>
                <w:sz w:val="16"/>
                <w:szCs w:val="16"/>
              </w:rPr>
              <w:t>PS</w:t>
            </w:r>
            <w:r w:rsidR="0066447E">
              <w:rPr>
                <w:rFonts w:ascii="Arial" w:hAnsi="Arial" w:cs="Arial"/>
                <w:sz w:val="16"/>
                <w:szCs w:val="16"/>
              </w:rPr>
              <w:t xml:space="preserve"> -0.17 </w:t>
            </w:r>
            <w:r w:rsidR="0066447E" w:rsidRPr="00C57FC0">
              <w:rPr>
                <w:rFonts w:ascii="Arial" w:hAnsi="Arial" w:cs="Arial"/>
                <w:sz w:val="16"/>
                <w:szCs w:val="16"/>
              </w:rPr>
              <w:sym w:font="Symbol" w:char="F0B1"/>
            </w:r>
            <w:r w:rsidR="0066447E">
              <w:rPr>
                <w:rFonts w:ascii="Arial" w:hAnsi="Arial" w:cs="Arial"/>
                <w:sz w:val="16"/>
                <w:szCs w:val="16"/>
              </w:rPr>
              <w:t xml:space="preserve"> 0.18</w:t>
            </w:r>
          </w:p>
          <w:p w14:paraId="0FCD7A97" w14:textId="25883C51" w:rsidR="003E528F" w:rsidRDefault="003E528F" w:rsidP="00023412">
            <w:pPr>
              <w:rPr>
                <w:rFonts w:ascii="Arial" w:hAnsi="Arial" w:cs="Arial"/>
                <w:sz w:val="16"/>
                <w:szCs w:val="16"/>
              </w:rPr>
            </w:pPr>
            <w:proofErr w:type="spellStart"/>
            <w:r>
              <w:rPr>
                <w:rFonts w:ascii="Arial" w:hAnsi="Arial" w:cs="Arial"/>
                <w:sz w:val="16"/>
                <w:szCs w:val="16"/>
              </w:rPr>
              <w:t>B</w:t>
            </w:r>
            <w:r w:rsidR="00C034E7">
              <w:rPr>
                <w:rFonts w:ascii="Arial" w:hAnsi="Arial" w:cs="Arial"/>
                <w:sz w:val="16"/>
                <w:szCs w:val="16"/>
              </w:rPr>
              <w:t>e</w:t>
            </w:r>
            <w:r>
              <w:rPr>
                <w:rFonts w:ascii="Arial" w:hAnsi="Arial" w:cs="Arial"/>
                <w:sz w:val="16"/>
                <w:szCs w:val="16"/>
              </w:rPr>
              <w:t>S</w:t>
            </w:r>
            <w:proofErr w:type="spellEnd"/>
            <w:r w:rsidR="008D1E86">
              <w:rPr>
                <w:rFonts w:ascii="Arial" w:hAnsi="Arial" w:cs="Arial"/>
                <w:sz w:val="16"/>
                <w:szCs w:val="16"/>
              </w:rPr>
              <w:t xml:space="preserve"> -0.003</w:t>
            </w:r>
            <w:r w:rsidR="00E879CB">
              <w:rPr>
                <w:rFonts w:ascii="Arial" w:hAnsi="Arial" w:cs="Arial"/>
                <w:sz w:val="16"/>
                <w:szCs w:val="16"/>
              </w:rPr>
              <w:t xml:space="preserve"> </w:t>
            </w:r>
            <w:r w:rsidR="00E879CB" w:rsidRPr="00C57FC0">
              <w:rPr>
                <w:rFonts w:ascii="Arial" w:hAnsi="Arial" w:cs="Arial"/>
                <w:sz w:val="16"/>
                <w:szCs w:val="16"/>
              </w:rPr>
              <w:sym w:font="Symbol" w:char="F0B1"/>
            </w:r>
            <w:r w:rsidR="00E879CB">
              <w:rPr>
                <w:rFonts w:ascii="Arial" w:hAnsi="Arial" w:cs="Arial"/>
                <w:sz w:val="16"/>
                <w:szCs w:val="16"/>
              </w:rPr>
              <w:t xml:space="preserve"> </w:t>
            </w:r>
            <w:r w:rsidR="00FD1CDC">
              <w:rPr>
                <w:rFonts w:ascii="Arial" w:hAnsi="Arial" w:cs="Arial"/>
                <w:sz w:val="16"/>
                <w:szCs w:val="16"/>
              </w:rPr>
              <w:t>0.11</w:t>
            </w:r>
          </w:p>
        </w:tc>
        <w:tc>
          <w:tcPr>
            <w:tcW w:w="1560" w:type="dxa"/>
          </w:tcPr>
          <w:p w14:paraId="378084F1" w14:textId="127CA23F" w:rsidR="00AB6730" w:rsidRDefault="00CC7A3B" w:rsidP="00AB6730">
            <w:pPr>
              <w:rPr>
                <w:rFonts w:ascii="Arial" w:hAnsi="Arial" w:cs="Arial"/>
                <w:sz w:val="16"/>
                <w:szCs w:val="16"/>
              </w:rPr>
            </w:pPr>
            <w:r>
              <w:rPr>
                <w:rFonts w:ascii="Arial" w:hAnsi="Arial" w:cs="Arial"/>
                <w:sz w:val="16"/>
                <w:szCs w:val="16"/>
              </w:rPr>
              <w:t>PS 33.73</w:t>
            </w:r>
            <w:r w:rsidR="00AB6730">
              <w:rPr>
                <w:rFonts w:ascii="Arial" w:hAnsi="Arial" w:cs="Arial"/>
                <w:sz w:val="16"/>
                <w:szCs w:val="16"/>
              </w:rPr>
              <w:t xml:space="preserve"> </w:t>
            </w:r>
            <w:r w:rsidR="00AB6730" w:rsidRPr="00853617">
              <w:rPr>
                <w:rFonts w:ascii="Arial" w:hAnsi="Arial" w:cs="Arial"/>
                <w:sz w:val="16"/>
                <w:szCs w:val="16"/>
              </w:rPr>
              <w:sym w:font="Symbol" w:char="F0B1"/>
            </w:r>
            <w:r>
              <w:rPr>
                <w:rFonts w:ascii="Arial" w:hAnsi="Arial" w:cs="Arial"/>
                <w:sz w:val="16"/>
                <w:szCs w:val="16"/>
              </w:rPr>
              <w:t xml:space="preserve"> 18.81</w:t>
            </w:r>
          </w:p>
          <w:p w14:paraId="0D84BE38" w14:textId="767EBF72" w:rsidR="00E61413" w:rsidRDefault="00CC7A3B" w:rsidP="00AB6730">
            <w:pPr>
              <w:rPr>
                <w:rFonts w:ascii="Arial" w:hAnsi="Arial" w:cs="Arial"/>
                <w:sz w:val="16"/>
                <w:szCs w:val="16"/>
              </w:rPr>
            </w:pPr>
            <w:proofErr w:type="spellStart"/>
            <w:r>
              <w:rPr>
                <w:rFonts w:ascii="Arial" w:hAnsi="Arial" w:cs="Arial"/>
                <w:sz w:val="16"/>
                <w:szCs w:val="16"/>
              </w:rPr>
              <w:t>B</w:t>
            </w:r>
            <w:r w:rsidR="00C034E7">
              <w:rPr>
                <w:rFonts w:ascii="Arial" w:hAnsi="Arial" w:cs="Arial"/>
                <w:sz w:val="16"/>
                <w:szCs w:val="16"/>
              </w:rPr>
              <w:t>e</w:t>
            </w:r>
            <w:r>
              <w:rPr>
                <w:rFonts w:ascii="Arial" w:hAnsi="Arial" w:cs="Arial"/>
                <w:sz w:val="16"/>
                <w:szCs w:val="16"/>
              </w:rPr>
              <w:t>S</w:t>
            </w:r>
            <w:proofErr w:type="spellEnd"/>
            <w:r>
              <w:rPr>
                <w:rFonts w:ascii="Arial" w:hAnsi="Arial" w:cs="Arial"/>
                <w:sz w:val="16"/>
                <w:szCs w:val="16"/>
              </w:rPr>
              <w:t xml:space="preserve"> 10.19</w:t>
            </w:r>
            <w:r w:rsidR="00AB6730">
              <w:rPr>
                <w:rFonts w:ascii="Arial" w:hAnsi="Arial" w:cs="Arial"/>
                <w:sz w:val="16"/>
                <w:szCs w:val="16"/>
              </w:rPr>
              <w:t xml:space="preserve"> </w:t>
            </w:r>
            <w:r w:rsidR="00AB6730" w:rsidRPr="00853617">
              <w:rPr>
                <w:rFonts w:ascii="Arial" w:hAnsi="Arial" w:cs="Arial"/>
                <w:sz w:val="16"/>
                <w:szCs w:val="16"/>
              </w:rPr>
              <w:sym w:font="Symbol" w:char="F0B1"/>
            </w:r>
            <w:r>
              <w:rPr>
                <w:rFonts w:ascii="Arial" w:hAnsi="Arial" w:cs="Arial"/>
                <w:sz w:val="16"/>
                <w:szCs w:val="16"/>
              </w:rPr>
              <w:t xml:space="preserve"> 8.14</w:t>
            </w:r>
          </w:p>
          <w:p w14:paraId="42AE7F55" w14:textId="77777777" w:rsidR="00C5182D" w:rsidRDefault="00C5182D" w:rsidP="00AB6730">
            <w:pPr>
              <w:rPr>
                <w:rFonts w:ascii="Arial" w:hAnsi="Arial" w:cs="Arial"/>
                <w:sz w:val="16"/>
                <w:szCs w:val="16"/>
              </w:rPr>
            </w:pPr>
          </w:p>
          <w:p w14:paraId="52A20DDA" w14:textId="7C73C840" w:rsidR="00292D19" w:rsidRDefault="00E9552F" w:rsidP="00AB6730">
            <w:pPr>
              <w:rPr>
                <w:rFonts w:ascii="Arial" w:hAnsi="Arial" w:cs="Arial"/>
                <w:sz w:val="16"/>
                <w:szCs w:val="16"/>
              </w:rPr>
            </w:pPr>
            <w:r>
              <w:rPr>
                <w:rFonts w:ascii="Arial" w:hAnsi="Arial" w:cs="Arial"/>
                <w:sz w:val="16"/>
                <w:szCs w:val="16"/>
              </w:rPr>
              <w:t>(</w:t>
            </w:r>
            <w:proofErr w:type="gramStart"/>
            <w:r>
              <w:rPr>
                <w:rFonts w:ascii="Arial" w:hAnsi="Arial" w:cs="Arial"/>
                <w:sz w:val="16"/>
                <w:szCs w:val="16"/>
              </w:rPr>
              <w:t>m</w:t>
            </w:r>
            <w:r w:rsidR="00292D19">
              <w:rPr>
                <w:rFonts w:ascii="Arial" w:hAnsi="Arial" w:cs="Arial"/>
                <w:sz w:val="16"/>
                <w:szCs w:val="16"/>
              </w:rPr>
              <w:t>edium</w:t>
            </w:r>
            <w:proofErr w:type="gramEnd"/>
            <w:r w:rsidR="00292D19">
              <w:rPr>
                <w:rFonts w:ascii="Arial" w:hAnsi="Arial" w:cs="Arial"/>
                <w:sz w:val="16"/>
                <w:szCs w:val="16"/>
              </w:rPr>
              <w:t xml:space="preserve"> to very high air-sea exchange).</w:t>
            </w:r>
          </w:p>
        </w:tc>
        <w:tc>
          <w:tcPr>
            <w:tcW w:w="2510" w:type="dxa"/>
          </w:tcPr>
          <w:p w14:paraId="5F5CAE26" w14:textId="03522EDE" w:rsidR="003D177F" w:rsidRDefault="0001698A" w:rsidP="00C34BA0">
            <w:pPr>
              <w:rPr>
                <w:rFonts w:ascii="Arial" w:hAnsi="Arial" w:cs="Arial"/>
                <w:sz w:val="16"/>
                <w:szCs w:val="16"/>
              </w:rPr>
            </w:pPr>
            <w:r>
              <w:rPr>
                <w:rFonts w:ascii="Arial" w:hAnsi="Arial" w:cs="Arial"/>
                <w:sz w:val="16"/>
                <w:szCs w:val="16"/>
              </w:rPr>
              <w:t>S</w:t>
            </w:r>
            <w:r w:rsidR="001B5D05">
              <w:rPr>
                <w:rFonts w:ascii="Arial" w:hAnsi="Arial" w:cs="Arial"/>
                <w:sz w:val="16"/>
                <w:szCs w:val="16"/>
              </w:rPr>
              <w:t>urface flow dominated by</w:t>
            </w:r>
            <w:r w:rsidR="00713922">
              <w:rPr>
                <w:rFonts w:ascii="Arial" w:hAnsi="Arial" w:cs="Arial"/>
                <w:sz w:val="16"/>
                <w:szCs w:val="16"/>
              </w:rPr>
              <w:t xml:space="preserve"> </w:t>
            </w:r>
            <w:r>
              <w:rPr>
                <w:rFonts w:ascii="Arial" w:hAnsi="Arial" w:cs="Arial"/>
                <w:sz w:val="16"/>
                <w:szCs w:val="16"/>
              </w:rPr>
              <w:t>consistent</w:t>
            </w:r>
            <w:r w:rsidR="00E72EF1">
              <w:rPr>
                <w:rFonts w:ascii="Arial" w:hAnsi="Arial" w:cs="Arial"/>
                <w:sz w:val="16"/>
                <w:szCs w:val="16"/>
              </w:rPr>
              <w:t>ly strong</w:t>
            </w:r>
            <w:r>
              <w:rPr>
                <w:rFonts w:ascii="Arial" w:hAnsi="Arial" w:cs="Arial"/>
                <w:sz w:val="16"/>
                <w:szCs w:val="16"/>
              </w:rPr>
              <w:t xml:space="preserve"> </w:t>
            </w:r>
            <w:r w:rsidR="00503E80">
              <w:rPr>
                <w:rFonts w:ascii="Arial" w:hAnsi="Arial" w:cs="Arial"/>
                <w:sz w:val="16"/>
                <w:szCs w:val="16"/>
              </w:rPr>
              <w:t>off</w:t>
            </w:r>
            <w:r w:rsidR="00E62096">
              <w:rPr>
                <w:rFonts w:ascii="Arial" w:hAnsi="Arial" w:cs="Arial"/>
                <w:sz w:val="16"/>
                <w:szCs w:val="16"/>
              </w:rPr>
              <w:t>-</w:t>
            </w:r>
            <w:r w:rsidR="00503E80">
              <w:rPr>
                <w:rFonts w:ascii="Arial" w:hAnsi="Arial" w:cs="Arial"/>
                <w:sz w:val="16"/>
                <w:szCs w:val="16"/>
              </w:rPr>
              <w:t xml:space="preserve">shelf </w:t>
            </w:r>
            <w:r w:rsidR="00AB6730">
              <w:rPr>
                <w:rFonts w:ascii="Arial" w:hAnsi="Arial" w:cs="Arial"/>
                <w:sz w:val="16"/>
                <w:szCs w:val="16"/>
              </w:rPr>
              <w:t>geostrophic</w:t>
            </w:r>
            <w:r>
              <w:rPr>
                <w:rFonts w:ascii="Arial" w:hAnsi="Arial" w:cs="Arial"/>
                <w:sz w:val="16"/>
                <w:szCs w:val="16"/>
              </w:rPr>
              <w:t xml:space="preserve"> component</w:t>
            </w:r>
            <w:r w:rsidR="000028EB">
              <w:rPr>
                <w:rFonts w:ascii="Arial" w:hAnsi="Arial" w:cs="Arial"/>
                <w:sz w:val="16"/>
                <w:szCs w:val="16"/>
              </w:rPr>
              <w:t xml:space="preserve"> </w:t>
            </w:r>
            <w:r w:rsidR="00AB6730">
              <w:rPr>
                <w:rFonts w:ascii="Arial" w:hAnsi="Arial" w:cs="Arial"/>
                <w:sz w:val="16"/>
                <w:szCs w:val="16"/>
              </w:rPr>
              <w:t xml:space="preserve">implying </w:t>
            </w:r>
            <w:r w:rsidR="00FE2881">
              <w:rPr>
                <w:rFonts w:ascii="Arial" w:hAnsi="Arial" w:cs="Arial"/>
                <w:sz w:val="16"/>
                <w:szCs w:val="16"/>
              </w:rPr>
              <w:t xml:space="preserve">that increased </w:t>
            </w:r>
            <w:r w:rsidR="00AB6730">
              <w:rPr>
                <w:rFonts w:ascii="Arial" w:hAnsi="Arial" w:cs="Arial"/>
                <w:sz w:val="16"/>
                <w:szCs w:val="16"/>
              </w:rPr>
              <w:t xml:space="preserve">surface </w:t>
            </w:r>
            <w:r w:rsidR="00AB7B09">
              <w:rPr>
                <w:rFonts w:ascii="Arial" w:hAnsi="Arial" w:cs="Arial"/>
                <w:sz w:val="16"/>
                <w:szCs w:val="16"/>
              </w:rPr>
              <w:t xml:space="preserve">water </w:t>
            </w:r>
            <w:r w:rsidR="00AB6730">
              <w:rPr>
                <w:rFonts w:ascii="Arial" w:hAnsi="Arial" w:cs="Arial"/>
                <w:sz w:val="16"/>
                <w:szCs w:val="16"/>
              </w:rPr>
              <w:t>carbon</w:t>
            </w:r>
            <w:r w:rsidR="00FE2881">
              <w:rPr>
                <w:rFonts w:ascii="Arial" w:hAnsi="Arial" w:cs="Arial"/>
                <w:sz w:val="16"/>
                <w:szCs w:val="16"/>
              </w:rPr>
              <w:t xml:space="preserve"> from </w:t>
            </w:r>
            <w:r w:rsidR="001714DF">
              <w:rPr>
                <w:rFonts w:ascii="Arial" w:hAnsi="Arial" w:cs="Arial"/>
                <w:sz w:val="16"/>
                <w:szCs w:val="16"/>
              </w:rPr>
              <w:t xml:space="preserve">elevated </w:t>
            </w:r>
            <w:r w:rsidR="00FE2881">
              <w:rPr>
                <w:rFonts w:ascii="Arial" w:hAnsi="Arial" w:cs="Arial"/>
                <w:sz w:val="16"/>
                <w:szCs w:val="16"/>
              </w:rPr>
              <w:t>air-sea exchange</w:t>
            </w:r>
            <w:r w:rsidR="00AB6730">
              <w:rPr>
                <w:rFonts w:ascii="Arial" w:hAnsi="Arial" w:cs="Arial"/>
                <w:sz w:val="16"/>
                <w:szCs w:val="16"/>
              </w:rPr>
              <w:t xml:space="preserve"> is immediately exported away from shelf waters </w:t>
            </w:r>
            <w:r w:rsidR="008F0B73">
              <w:rPr>
                <w:rFonts w:ascii="Arial" w:hAnsi="Arial" w:cs="Arial"/>
                <w:sz w:val="16"/>
                <w:szCs w:val="16"/>
              </w:rPr>
              <w:t>(PS)</w:t>
            </w:r>
            <w:r w:rsidR="003D35BB">
              <w:rPr>
                <w:rFonts w:ascii="Arial" w:hAnsi="Arial" w:cs="Arial"/>
                <w:sz w:val="16"/>
                <w:szCs w:val="16"/>
              </w:rPr>
              <w:t>.</w:t>
            </w:r>
          </w:p>
          <w:p w14:paraId="20D36BF9" w14:textId="77777777" w:rsidR="008F0B73" w:rsidRDefault="008F0B73" w:rsidP="00C34BA0">
            <w:pPr>
              <w:rPr>
                <w:rFonts w:ascii="Arial" w:hAnsi="Arial" w:cs="Arial"/>
                <w:sz w:val="16"/>
                <w:szCs w:val="16"/>
              </w:rPr>
            </w:pPr>
          </w:p>
          <w:p w14:paraId="2DFA526B" w14:textId="72CFCE20" w:rsidR="00E61413" w:rsidRPr="00E96FCB" w:rsidRDefault="00F32311" w:rsidP="0048132B">
            <w:pPr>
              <w:rPr>
                <w:rFonts w:ascii="Arial" w:hAnsi="Arial" w:cs="Arial"/>
                <w:sz w:val="16"/>
                <w:szCs w:val="16"/>
              </w:rPr>
            </w:pPr>
            <w:r>
              <w:rPr>
                <w:rFonts w:ascii="Arial" w:hAnsi="Arial" w:cs="Arial"/>
                <w:sz w:val="16"/>
                <w:szCs w:val="16"/>
              </w:rPr>
              <w:t xml:space="preserve">BS: </w:t>
            </w:r>
            <w:r w:rsidR="002C1FCF">
              <w:rPr>
                <w:rFonts w:ascii="Arial" w:hAnsi="Arial" w:cs="Arial"/>
                <w:sz w:val="16"/>
                <w:szCs w:val="16"/>
              </w:rPr>
              <w:t>V</w:t>
            </w:r>
            <w:r w:rsidR="00CE6009">
              <w:rPr>
                <w:rFonts w:ascii="Arial" w:hAnsi="Arial" w:cs="Arial"/>
                <w:sz w:val="16"/>
                <w:szCs w:val="16"/>
              </w:rPr>
              <w:t xml:space="preserve">ery </w:t>
            </w:r>
            <w:r w:rsidR="008636D4">
              <w:rPr>
                <w:rFonts w:ascii="Arial" w:hAnsi="Arial" w:cs="Arial"/>
                <w:sz w:val="16"/>
                <w:szCs w:val="16"/>
              </w:rPr>
              <w:t>weak</w:t>
            </w:r>
            <w:r w:rsidR="00645888">
              <w:rPr>
                <w:rFonts w:ascii="Arial" w:hAnsi="Arial" w:cs="Arial"/>
                <w:sz w:val="16"/>
                <w:szCs w:val="16"/>
              </w:rPr>
              <w:t xml:space="preserve">, </w:t>
            </w:r>
            <w:r w:rsidR="003A1D19">
              <w:rPr>
                <w:rFonts w:ascii="Arial" w:hAnsi="Arial" w:cs="Arial"/>
                <w:sz w:val="16"/>
                <w:szCs w:val="16"/>
              </w:rPr>
              <w:t xml:space="preserve">highly </w:t>
            </w:r>
            <w:r w:rsidR="00425B3C">
              <w:rPr>
                <w:rFonts w:ascii="Arial" w:hAnsi="Arial" w:cs="Arial"/>
                <w:sz w:val="16"/>
                <w:szCs w:val="16"/>
              </w:rPr>
              <w:t>variable</w:t>
            </w:r>
            <w:r w:rsidR="00645888">
              <w:rPr>
                <w:rFonts w:ascii="Arial" w:hAnsi="Arial" w:cs="Arial"/>
                <w:sz w:val="16"/>
                <w:szCs w:val="16"/>
              </w:rPr>
              <w:t>,</w:t>
            </w:r>
            <w:r w:rsidR="00425B3C">
              <w:rPr>
                <w:rFonts w:ascii="Arial" w:hAnsi="Arial" w:cs="Arial"/>
                <w:sz w:val="16"/>
                <w:szCs w:val="16"/>
              </w:rPr>
              <w:t xml:space="preserve"> offshore surface flow. </w:t>
            </w:r>
            <w:r w:rsidR="00C34BA0">
              <w:rPr>
                <w:rFonts w:ascii="Arial" w:hAnsi="Arial" w:cs="Arial"/>
                <w:sz w:val="16"/>
                <w:szCs w:val="16"/>
              </w:rPr>
              <w:t>Geostrophic, Ekm</w:t>
            </w:r>
            <w:r w:rsidR="00F774DF">
              <w:rPr>
                <w:rFonts w:ascii="Arial" w:hAnsi="Arial" w:cs="Arial"/>
                <w:sz w:val="16"/>
                <w:szCs w:val="16"/>
              </w:rPr>
              <w:t xml:space="preserve">an and Stokes components are </w:t>
            </w:r>
            <w:r w:rsidR="003011C9">
              <w:rPr>
                <w:rFonts w:ascii="Arial" w:hAnsi="Arial" w:cs="Arial"/>
                <w:sz w:val="16"/>
                <w:szCs w:val="16"/>
              </w:rPr>
              <w:t xml:space="preserve">additive </w:t>
            </w:r>
            <w:r w:rsidR="00222363">
              <w:rPr>
                <w:rFonts w:ascii="Arial" w:hAnsi="Arial" w:cs="Arial"/>
                <w:sz w:val="16"/>
                <w:szCs w:val="16"/>
              </w:rPr>
              <w:t>(</w:t>
            </w:r>
            <w:proofErr w:type="spellStart"/>
            <w:r w:rsidR="002C18AC">
              <w:rPr>
                <w:rFonts w:ascii="Arial" w:hAnsi="Arial" w:cs="Arial"/>
                <w:sz w:val="16"/>
                <w:szCs w:val="16"/>
              </w:rPr>
              <w:t>B</w:t>
            </w:r>
            <w:r w:rsidR="00C034E7">
              <w:rPr>
                <w:rFonts w:ascii="Arial" w:hAnsi="Arial" w:cs="Arial"/>
                <w:sz w:val="16"/>
                <w:szCs w:val="16"/>
              </w:rPr>
              <w:t>e</w:t>
            </w:r>
            <w:r w:rsidR="002C18AC">
              <w:rPr>
                <w:rFonts w:ascii="Arial" w:hAnsi="Arial" w:cs="Arial"/>
                <w:sz w:val="16"/>
                <w:szCs w:val="16"/>
              </w:rPr>
              <w:t>S</w:t>
            </w:r>
            <w:proofErr w:type="spellEnd"/>
            <w:r w:rsidR="002C18AC">
              <w:rPr>
                <w:rFonts w:ascii="Arial" w:hAnsi="Arial" w:cs="Arial"/>
                <w:sz w:val="16"/>
                <w:szCs w:val="16"/>
              </w:rPr>
              <w:t xml:space="preserve">, </w:t>
            </w:r>
            <w:r w:rsidR="00222363">
              <w:rPr>
                <w:rFonts w:ascii="Arial" w:hAnsi="Arial" w:cs="Arial"/>
                <w:sz w:val="16"/>
                <w:szCs w:val="16"/>
              </w:rPr>
              <w:t>44</w:t>
            </w:r>
            <w:r w:rsidR="004271E0">
              <w:rPr>
                <w:rFonts w:ascii="Arial" w:hAnsi="Arial" w:cs="Arial"/>
                <w:sz w:val="16"/>
                <w:szCs w:val="16"/>
              </w:rPr>
              <w:t>%</w:t>
            </w:r>
            <w:r w:rsidR="00222363">
              <w:rPr>
                <w:rFonts w:ascii="Arial" w:hAnsi="Arial" w:cs="Arial"/>
                <w:sz w:val="16"/>
                <w:szCs w:val="16"/>
              </w:rPr>
              <w:t>, 23</w:t>
            </w:r>
            <w:r w:rsidR="004271E0">
              <w:rPr>
                <w:rFonts w:ascii="Arial" w:hAnsi="Arial" w:cs="Arial"/>
                <w:sz w:val="16"/>
                <w:szCs w:val="16"/>
              </w:rPr>
              <w:t>%</w:t>
            </w:r>
            <w:r w:rsidR="00222363">
              <w:rPr>
                <w:rFonts w:ascii="Arial" w:hAnsi="Arial" w:cs="Arial"/>
                <w:sz w:val="16"/>
                <w:szCs w:val="16"/>
              </w:rPr>
              <w:t>,</w:t>
            </w:r>
            <w:r w:rsidR="00645888">
              <w:rPr>
                <w:rFonts w:ascii="Arial" w:hAnsi="Arial" w:cs="Arial"/>
                <w:sz w:val="16"/>
                <w:szCs w:val="16"/>
              </w:rPr>
              <w:t xml:space="preserve"> </w:t>
            </w:r>
            <w:r w:rsidR="00222363">
              <w:rPr>
                <w:rFonts w:ascii="Arial" w:hAnsi="Arial" w:cs="Arial"/>
                <w:sz w:val="16"/>
                <w:szCs w:val="16"/>
              </w:rPr>
              <w:t>33%)</w:t>
            </w:r>
            <w:r w:rsidR="009A2405">
              <w:rPr>
                <w:rFonts w:ascii="Arial" w:hAnsi="Arial" w:cs="Arial"/>
                <w:sz w:val="16"/>
                <w:szCs w:val="16"/>
              </w:rPr>
              <w:t>.</w:t>
            </w:r>
            <w:r w:rsidR="00C03E92">
              <w:rPr>
                <w:rFonts w:ascii="Arial" w:hAnsi="Arial" w:cs="Arial"/>
                <w:sz w:val="16"/>
                <w:szCs w:val="16"/>
              </w:rPr>
              <w:t xml:space="preserve"> </w:t>
            </w:r>
          </w:p>
        </w:tc>
      </w:tr>
    </w:tbl>
    <w:p w14:paraId="7542B566" w14:textId="25881A28" w:rsidR="00FA1D2D" w:rsidRDefault="00FA1D2D" w:rsidP="00F85A1E">
      <w:pPr>
        <w:spacing w:line="480" w:lineRule="auto"/>
        <w:rPr>
          <w:rFonts w:ascii="Arial" w:hAnsi="Arial" w:cs="Arial"/>
          <w:sz w:val="20"/>
          <w:szCs w:val="20"/>
        </w:rPr>
      </w:pPr>
    </w:p>
    <w:p w14:paraId="5EBCFCF8" w14:textId="77777777" w:rsidR="00CC2A6D" w:rsidRPr="00807BA0" w:rsidRDefault="00CC2A6D" w:rsidP="00CC2A6D">
      <w:pPr>
        <w:spacing w:line="480" w:lineRule="auto"/>
        <w:rPr>
          <w:rFonts w:ascii="Arial" w:hAnsi="Arial" w:cs="Arial"/>
          <w:b/>
          <w:sz w:val="20"/>
          <w:szCs w:val="20"/>
        </w:rPr>
      </w:pPr>
      <w:r>
        <w:rPr>
          <w:rFonts w:ascii="Arial" w:hAnsi="Arial" w:cs="Arial"/>
          <w:b/>
          <w:sz w:val="20"/>
          <w:szCs w:val="20"/>
        </w:rPr>
        <w:t>4.2</w:t>
      </w:r>
      <w:r w:rsidRPr="00807BA0">
        <w:rPr>
          <w:rFonts w:ascii="Arial" w:hAnsi="Arial" w:cs="Arial"/>
          <w:b/>
          <w:sz w:val="20"/>
          <w:szCs w:val="20"/>
        </w:rPr>
        <w:t xml:space="preserve"> The potential for routine monitoring of the continental shelf sea pump </w:t>
      </w:r>
    </w:p>
    <w:p w14:paraId="19B563A9" w14:textId="11E6DFD1" w:rsidR="00CC2A6D" w:rsidRDefault="00CC2A6D" w:rsidP="00CC2A6D">
      <w:pPr>
        <w:spacing w:line="480" w:lineRule="auto"/>
        <w:rPr>
          <w:rFonts w:ascii="Arial" w:hAnsi="Arial" w:cs="Arial"/>
          <w:b/>
          <w:sz w:val="20"/>
          <w:szCs w:val="20"/>
        </w:rPr>
      </w:pPr>
      <w:r>
        <w:rPr>
          <w:rFonts w:ascii="Arial" w:hAnsi="Arial" w:cs="Arial"/>
          <w:sz w:val="20"/>
          <w:szCs w:val="20"/>
        </w:rPr>
        <w:t xml:space="preserve">Most ocean hydrodynamic and ecosystem </w:t>
      </w:r>
      <w:r w:rsidRPr="00172DA5">
        <w:rPr>
          <w:rFonts w:ascii="Arial" w:hAnsi="Arial" w:cs="Arial"/>
          <w:sz w:val="20"/>
          <w:szCs w:val="20"/>
        </w:rPr>
        <w:t xml:space="preserve">models assimilate </w:t>
      </w:r>
      <w:r>
        <w:rPr>
          <w:rFonts w:ascii="Arial" w:hAnsi="Arial" w:cs="Arial"/>
          <w:sz w:val="20"/>
          <w:szCs w:val="20"/>
        </w:rPr>
        <w:t>ocean observations of temperature, salinity and sea level allowing them to identify global ocean circulation based on geostrophy. However, theory, observations and the work presented here demonstrate that the circulation is not in geostrophic balance along shelf-edges (</w:t>
      </w:r>
      <w:proofErr w:type="spellStart"/>
      <w:r>
        <w:rPr>
          <w:rFonts w:ascii="Arial" w:hAnsi="Arial" w:cs="Arial"/>
          <w:sz w:val="20"/>
          <w:szCs w:val="20"/>
        </w:rPr>
        <w:t>Niiler</w:t>
      </w:r>
      <w:proofErr w:type="spellEnd"/>
      <w:r>
        <w:rPr>
          <w:rFonts w:ascii="Arial" w:hAnsi="Arial" w:cs="Arial"/>
          <w:sz w:val="20"/>
          <w:szCs w:val="20"/>
        </w:rPr>
        <w:t>, 2009). Consequently, each model will produce different ageostrophic flows and exchanges within these areas, dependent upon the chosen model vertical structure, the underlying bathymetry dataset and turbulence parameterisation (</w:t>
      </w:r>
      <w:proofErr w:type="spellStart"/>
      <w:r>
        <w:rPr>
          <w:rFonts w:ascii="Arial" w:hAnsi="Arial" w:cs="Arial"/>
          <w:sz w:val="20"/>
          <w:szCs w:val="20"/>
        </w:rPr>
        <w:t>Niiler</w:t>
      </w:r>
      <w:proofErr w:type="spellEnd"/>
      <w:r>
        <w:rPr>
          <w:rFonts w:ascii="Arial" w:hAnsi="Arial" w:cs="Arial"/>
          <w:sz w:val="20"/>
          <w:szCs w:val="20"/>
        </w:rPr>
        <w:t>, 2009</w:t>
      </w:r>
      <w:r w:rsidRPr="00253453">
        <w:rPr>
          <w:rFonts w:ascii="Arial" w:hAnsi="Arial" w:cs="Arial"/>
          <w:sz w:val="20"/>
          <w:szCs w:val="20"/>
        </w:rPr>
        <w:t xml:space="preserve">). Recent work has highlighted that key processes in cross-shelf exchange only begin to be resolved at spatial scales of the order ~1 km, so </w:t>
      </w:r>
      <w:r>
        <w:rPr>
          <w:rFonts w:ascii="Arial" w:hAnsi="Arial" w:cs="Arial"/>
          <w:sz w:val="20"/>
          <w:szCs w:val="20"/>
        </w:rPr>
        <w:t>coarse scale global models</w:t>
      </w:r>
      <w:r w:rsidRPr="00253453">
        <w:rPr>
          <w:rFonts w:ascii="Arial" w:hAnsi="Arial" w:cs="Arial"/>
          <w:sz w:val="20"/>
          <w:szCs w:val="20"/>
        </w:rPr>
        <w:t xml:space="preserve"> used to assess carbon cycles </w:t>
      </w:r>
      <w:r>
        <w:rPr>
          <w:rFonts w:ascii="Arial" w:hAnsi="Arial" w:cs="Arial"/>
          <w:sz w:val="20"/>
          <w:szCs w:val="20"/>
        </w:rPr>
        <w:t xml:space="preserve">are unable to </w:t>
      </w:r>
      <w:r w:rsidRPr="00253453">
        <w:rPr>
          <w:rFonts w:ascii="Arial" w:hAnsi="Arial" w:cs="Arial"/>
          <w:sz w:val="20"/>
          <w:szCs w:val="20"/>
        </w:rPr>
        <w:t>capture this exchange (Graham et al., 2018).  Thus, observations are needed to constrain and ch</w:t>
      </w:r>
      <w:r>
        <w:rPr>
          <w:rFonts w:ascii="Arial" w:hAnsi="Arial" w:cs="Arial"/>
          <w:sz w:val="20"/>
          <w:szCs w:val="20"/>
        </w:rPr>
        <w:t xml:space="preserve">allenge model choices and parameterisations if we are to be able to monitor and predict export from shelf-seas. The results presented here suggest that SKIM would be able to provide surface observations of the geostrophic and ageostrophic surface velocities, and their interactions, suitable for parameterising and challenging such models. </w:t>
      </w:r>
    </w:p>
    <w:p w14:paraId="58B98D46" w14:textId="77777777" w:rsidR="00CC2A6D" w:rsidRDefault="00CC2A6D" w:rsidP="005F2CC9">
      <w:pPr>
        <w:spacing w:line="480" w:lineRule="auto"/>
        <w:rPr>
          <w:rFonts w:ascii="Arial" w:hAnsi="Arial" w:cs="Arial"/>
          <w:b/>
          <w:sz w:val="20"/>
          <w:szCs w:val="20"/>
        </w:rPr>
      </w:pPr>
    </w:p>
    <w:p w14:paraId="5A14E594" w14:textId="26354A30" w:rsidR="00A04BAC" w:rsidRDefault="00B16897" w:rsidP="005F2CC9">
      <w:pPr>
        <w:spacing w:line="480" w:lineRule="auto"/>
        <w:rPr>
          <w:rFonts w:ascii="Arial" w:hAnsi="Arial" w:cs="Arial"/>
          <w:b/>
          <w:sz w:val="20"/>
          <w:szCs w:val="20"/>
        </w:rPr>
      </w:pPr>
      <w:r>
        <w:rPr>
          <w:rFonts w:ascii="Arial" w:hAnsi="Arial" w:cs="Arial"/>
          <w:b/>
          <w:sz w:val="20"/>
          <w:szCs w:val="20"/>
        </w:rPr>
        <w:t>5</w:t>
      </w:r>
      <w:r w:rsidR="003D28D8">
        <w:rPr>
          <w:rFonts w:ascii="Arial" w:hAnsi="Arial" w:cs="Arial"/>
          <w:b/>
          <w:sz w:val="20"/>
          <w:szCs w:val="20"/>
        </w:rPr>
        <w:t xml:space="preserve">.0 </w:t>
      </w:r>
      <w:r w:rsidR="00A04BAC">
        <w:rPr>
          <w:rFonts w:ascii="Arial" w:hAnsi="Arial" w:cs="Arial"/>
          <w:b/>
          <w:sz w:val="20"/>
          <w:szCs w:val="20"/>
        </w:rPr>
        <w:t>Conclusions</w:t>
      </w:r>
    </w:p>
    <w:p w14:paraId="4ECD3F5D" w14:textId="709A9C33" w:rsidR="001832D6" w:rsidRDefault="00FB4BE6" w:rsidP="00B71D33">
      <w:pPr>
        <w:spacing w:line="480" w:lineRule="auto"/>
        <w:rPr>
          <w:rFonts w:ascii="Arial" w:hAnsi="Arial" w:cs="Arial"/>
          <w:sz w:val="20"/>
          <w:szCs w:val="20"/>
        </w:rPr>
      </w:pPr>
      <w:r>
        <w:rPr>
          <w:rFonts w:ascii="Arial" w:hAnsi="Arial" w:cs="Arial"/>
          <w:sz w:val="20"/>
          <w:szCs w:val="20"/>
        </w:rPr>
        <w:t xml:space="preserve">A general </w:t>
      </w:r>
      <w:r w:rsidR="00E20AB2">
        <w:rPr>
          <w:rFonts w:ascii="Arial" w:hAnsi="Arial" w:cs="Arial"/>
          <w:sz w:val="20"/>
          <w:szCs w:val="20"/>
        </w:rPr>
        <w:t>la</w:t>
      </w:r>
      <w:r w:rsidR="004805CC">
        <w:rPr>
          <w:rFonts w:ascii="Arial" w:hAnsi="Arial" w:cs="Arial"/>
          <w:sz w:val="20"/>
          <w:szCs w:val="20"/>
        </w:rPr>
        <w:t xml:space="preserve">ck of appropriate observations means that </w:t>
      </w:r>
      <w:r w:rsidR="00E20AB2">
        <w:rPr>
          <w:rFonts w:ascii="Arial" w:hAnsi="Arial" w:cs="Arial"/>
          <w:sz w:val="20"/>
          <w:szCs w:val="20"/>
        </w:rPr>
        <w:t>the combined influence of wi</w:t>
      </w:r>
      <w:r w:rsidR="00630A68">
        <w:rPr>
          <w:rFonts w:ascii="Arial" w:hAnsi="Arial" w:cs="Arial"/>
          <w:sz w:val="20"/>
          <w:szCs w:val="20"/>
        </w:rPr>
        <w:t>nd, currents and waves in modulating</w:t>
      </w:r>
      <w:r w:rsidR="008F2F87">
        <w:rPr>
          <w:rFonts w:ascii="Arial" w:hAnsi="Arial" w:cs="Arial"/>
          <w:sz w:val="20"/>
          <w:szCs w:val="20"/>
        </w:rPr>
        <w:t xml:space="preserve"> </w:t>
      </w:r>
      <w:r w:rsidR="00AD2E0C">
        <w:rPr>
          <w:rFonts w:ascii="Arial" w:hAnsi="Arial" w:cs="Arial"/>
          <w:sz w:val="20"/>
          <w:szCs w:val="20"/>
        </w:rPr>
        <w:t xml:space="preserve">cross-shelf </w:t>
      </w:r>
      <w:r w:rsidR="007E43AA">
        <w:rPr>
          <w:rFonts w:ascii="Arial" w:hAnsi="Arial" w:cs="Arial"/>
          <w:sz w:val="20"/>
          <w:szCs w:val="20"/>
        </w:rPr>
        <w:t>transport</w:t>
      </w:r>
      <w:r w:rsidR="00E20AB2">
        <w:rPr>
          <w:rFonts w:ascii="Arial" w:hAnsi="Arial" w:cs="Arial"/>
          <w:sz w:val="20"/>
          <w:szCs w:val="20"/>
        </w:rPr>
        <w:t xml:space="preserve"> is not well studied.  </w:t>
      </w:r>
      <w:r w:rsidR="006C1042">
        <w:rPr>
          <w:rFonts w:ascii="Arial" w:hAnsi="Arial" w:cs="Arial"/>
          <w:sz w:val="20"/>
          <w:szCs w:val="20"/>
        </w:rPr>
        <w:t xml:space="preserve">Here </w:t>
      </w:r>
      <w:r w:rsidR="00E16339">
        <w:rPr>
          <w:rFonts w:ascii="Arial" w:hAnsi="Arial" w:cs="Arial"/>
          <w:sz w:val="20"/>
          <w:szCs w:val="20"/>
        </w:rPr>
        <w:t>we have taken a p</w:t>
      </w:r>
      <w:r w:rsidR="00B757A9">
        <w:rPr>
          <w:rFonts w:ascii="Arial" w:hAnsi="Arial" w:cs="Arial"/>
          <w:sz w:val="20"/>
          <w:szCs w:val="20"/>
        </w:rPr>
        <w:t>ragmatic approach to identify</w:t>
      </w:r>
      <w:r w:rsidR="00E16339">
        <w:rPr>
          <w:rFonts w:ascii="Arial" w:hAnsi="Arial" w:cs="Arial"/>
          <w:sz w:val="20"/>
          <w:szCs w:val="20"/>
        </w:rPr>
        <w:t xml:space="preserve"> the </w:t>
      </w:r>
      <w:r w:rsidR="007C745F">
        <w:rPr>
          <w:rFonts w:ascii="Arial" w:hAnsi="Arial" w:cs="Arial"/>
          <w:sz w:val="20"/>
          <w:szCs w:val="20"/>
        </w:rPr>
        <w:t xml:space="preserve">relative </w:t>
      </w:r>
      <w:r w:rsidR="00E16339">
        <w:rPr>
          <w:rFonts w:ascii="Arial" w:hAnsi="Arial" w:cs="Arial"/>
          <w:sz w:val="20"/>
          <w:szCs w:val="20"/>
        </w:rPr>
        <w:t>importance of the different oce</w:t>
      </w:r>
      <w:r w:rsidR="007F77B8">
        <w:rPr>
          <w:rFonts w:ascii="Arial" w:hAnsi="Arial" w:cs="Arial"/>
          <w:sz w:val="20"/>
          <w:szCs w:val="20"/>
        </w:rPr>
        <w:t xml:space="preserve">an current components in influencing </w:t>
      </w:r>
      <w:r w:rsidR="00F87CE5">
        <w:rPr>
          <w:rFonts w:ascii="Arial" w:hAnsi="Arial" w:cs="Arial"/>
          <w:sz w:val="20"/>
          <w:szCs w:val="20"/>
        </w:rPr>
        <w:t xml:space="preserve">global </w:t>
      </w:r>
      <w:r w:rsidR="009E63AC">
        <w:rPr>
          <w:rFonts w:ascii="Arial" w:hAnsi="Arial" w:cs="Arial"/>
          <w:sz w:val="20"/>
          <w:szCs w:val="20"/>
        </w:rPr>
        <w:t xml:space="preserve">cross-shelf </w:t>
      </w:r>
      <w:r w:rsidR="008F50D7">
        <w:rPr>
          <w:rFonts w:ascii="Arial" w:hAnsi="Arial" w:cs="Arial"/>
          <w:sz w:val="20"/>
          <w:szCs w:val="20"/>
        </w:rPr>
        <w:t>surface</w:t>
      </w:r>
      <w:r w:rsidR="00430A36">
        <w:rPr>
          <w:rFonts w:ascii="Arial" w:hAnsi="Arial" w:cs="Arial"/>
          <w:sz w:val="20"/>
          <w:szCs w:val="20"/>
        </w:rPr>
        <w:t xml:space="preserve"> </w:t>
      </w:r>
      <w:r w:rsidR="004C6D01">
        <w:rPr>
          <w:rFonts w:ascii="Arial" w:hAnsi="Arial" w:cs="Arial"/>
          <w:sz w:val="20"/>
          <w:szCs w:val="20"/>
        </w:rPr>
        <w:t xml:space="preserve">transport, which </w:t>
      </w:r>
      <w:r w:rsidR="009371D6">
        <w:rPr>
          <w:rFonts w:ascii="Arial" w:hAnsi="Arial" w:cs="Arial"/>
          <w:sz w:val="20"/>
          <w:szCs w:val="20"/>
        </w:rPr>
        <w:t xml:space="preserve">in turn, </w:t>
      </w:r>
      <w:r w:rsidR="004C6D01">
        <w:rPr>
          <w:rFonts w:ascii="Arial" w:hAnsi="Arial" w:cs="Arial"/>
          <w:sz w:val="20"/>
          <w:szCs w:val="20"/>
        </w:rPr>
        <w:t>through</w:t>
      </w:r>
      <w:r w:rsidR="009371D6">
        <w:rPr>
          <w:rFonts w:ascii="Arial" w:hAnsi="Arial" w:cs="Arial"/>
          <w:sz w:val="20"/>
          <w:szCs w:val="20"/>
        </w:rPr>
        <w:t xml:space="preserve"> the need for mass balance</w:t>
      </w:r>
      <w:r w:rsidR="00FA5F9C">
        <w:rPr>
          <w:rFonts w:ascii="Arial" w:hAnsi="Arial" w:cs="Arial"/>
          <w:sz w:val="20"/>
          <w:szCs w:val="20"/>
        </w:rPr>
        <w:t>,</w:t>
      </w:r>
      <w:r w:rsidR="009371D6">
        <w:rPr>
          <w:rFonts w:ascii="Arial" w:hAnsi="Arial" w:cs="Arial"/>
          <w:sz w:val="20"/>
          <w:szCs w:val="20"/>
        </w:rPr>
        <w:t xml:space="preserve"> </w:t>
      </w:r>
      <w:r w:rsidR="007663C2">
        <w:rPr>
          <w:rFonts w:ascii="Arial" w:hAnsi="Arial" w:cs="Arial"/>
          <w:sz w:val="20"/>
          <w:szCs w:val="20"/>
        </w:rPr>
        <w:t>controls the export of water and thus carbon at depth.</w:t>
      </w:r>
      <w:r w:rsidR="007E14C5">
        <w:rPr>
          <w:rFonts w:ascii="Arial" w:hAnsi="Arial" w:cs="Arial"/>
          <w:sz w:val="20"/>
          <w:szCs w:val="20"/>
        </w:rPr>
        <w:t xml:space="preserve">  </w:t>
      </w:r>
      <w:r w:rsidR="00DD471C">
        <w:rPr>
          <w:rFonts w:ascii="Arial" w:hAnsi="Arial" w:cs="Arial"/>
          <w:sz w:val="20"/>
          <w:szCs w:val="20"/>
        </w:rPr>
        <w:t>The accumulation of CO</w:t>
      </w:r>
      <w:r w:rsidR="00DD471C" w:rsidRPr="00A033F0">
        <w:rPr>
          <w:rFonts w:ascii="Arial" w:hAnsi="Arial" w:cs="Arial"/>
          <w:sz w:val="20"/>
          <w:szCs w:val="20"/>
          <w:vertAlign w:val="subscript"/>
        </w:rPr>
        <w:t>2</w:t>
      </w:r>
      <w:r w:rsidR="00DD471C">
        <w:rPr>
          <w:rFonts w:ascii="Arial" w:hAnsi="Arial" w:cs="Arial"/>
          <w:sz w:val="20"/>
          <w:szCs w:val="20"/>
        </w:rPr>
        <w:t xml:space="preserve"> in the surface waters in global shelf-seas appears to be </w:t>
      </w:r>
      <w:r w:rsidR="00D52D91">
        <w:rPr>
          <w:rFonts w:ascii="Arial" w:hAnsi="Arial" w:cs="Arial"/>
          <w:sz w:val="20"/>
          <w:szCs w:val="20"/>
        </w:rPr>
        <w:t>variable</w:t>
      </w:r>
      <w:r w:rsidR="0029580B">
        <w:rPr>
          <w:rFonts w:ascii="Arial" w:hAnsi="Arial" w:cs="Arial"/>
          <w:sz w:val="20"/>
          <w:szCs w:val="20"/>
        </w:rPr>
        <w:t xml:space="preserve"> and increasing</w:t>
      </w:r>
      <w:r w:rsidR="00964172">
        <w:rPr>
          <w:rFonts w:ascii="Arial" w:hAnsi="Arial" w:cs="Arial"/>
          <w:sz w:val="20"/>
          <w:szCs w:val="20"/>
        </w:rPr>
        <w:t>.</w:t>
      </w:r>
      <w:r w:rsidR="006C1557">
        <w:rPr>
          <w:rFonts w:ascii="Arial" w:hAnsi="Arial" w:cs="Arial"/>
          <w:sz w:val="20"/>
          <w:szCs w:val="20"/>
        </w:rPr>
        <w:t xml:space="preserve">  </w:t>
      </w:r>
      <w:r w:rsidR="008412D8">
        <w:rPr>
          <w:rFonts w:ascii="Arial" w:hAnsi="Arial" w:cs="Arial"/>
          <w:sz w:val="20"/>
          <w:szCs w:val="20"/>
        </w:rPr>
        <w:t xml:space="preserve">This work supports the hypothesis that imbalances </w:t>
      </w:r>
      <w:r w:rsidR="00DD471C">
        <w:rPr>
          <w:rFonts w:ascii="Arial" w:hAnsi="Arial" w:cs="Arial"/>
          <w:sz w:val="20"/>
          <w:szCs w:val="20"/>
        </w:rPr>
        <w:t xml:space="preserve">and differences in the processes driving </w:t>
      </w:r>
      <w:r w:rsidR="008412D8">
        <w:rPr>
          <w:rFonts w:ascii="Arial" w:hAnsi="Arial" w:cs="Arial"/>
          <w:sz w:val="20"/>
          <w:szCs w:val="20"/>
        </w:rPr>
        <w:t>atmosphere-ocean exchange and carbon export at depth are controlling the change in shelf-sea CO</w:t>
      </w:r>
      <w:r w:rsidR="008412D8" w:rsidRPr="005F5675">
        <w:rPr>
          <w:rFonts w:ascii="Arial" w:hAnsi="Arial" w:cs="Arial"/>
          <w:sz w:val="20"/>
          <w:szCs w:val="20"/>
          <w:vertAlign w:val="subscript"/>
        </w:rPr>
        <w:t>2</w:t>
      </w:r>
      <w:r w:rsidR="008412D8">
        <w:rPr>
          <w:rFonts w:ascii="Arial" w:hAnsi="Arial" w:cs="Arial"/>
          <w:sz w:val="20"/>
          <w:szCs w:val="20"/>
          <w:vertAlign w:val="subscript"/>
        </w:rPr>
        <w:t xml:space="preserve"> </w:t>
      </w:r>
      <w:r w:rsidR="008412D8">
        <w:rPr>
          <w:rFonts w:ascii="Arial" w:hAnsi="Arial" w:cs="Arial"/>
          <w:sz w:val="20"/>
          <w:szCs w:val="20"/>
        </w:rPr>
        <w:t>sinks and their acidification</w:t>
      </w:r>
      <w:r w:rsidR="00F21A9C">
        <w:rPr>
          <w:rFonts w:ascii="Arial" w:hAnsi="Arial" w:cs="Arial"/>
          <w:sz w:val="20"/>
          <w:szCs w:val="20"/>
        </w:rPr>
        <w:t>;</w:t>
      </w:r>
      <w:r w:rsidR="008412D8">
        <w:rPr>
          <w:rFonts w:ascii="Arial" w:hAnsi="Arial" w:cs="Arial"/>
          <w:sz w:val="20"/>
          <w:szCs w:val="20"/>
        </w:rPr>
        <w:t xml:space="preserve"> therefore both </w:t>
      </w:r>
      <w:r w:rsidR="00B11055">
        <w:rPr>
          <w:rFonts w:ascii="Arial" w:hAnsi="Arial" w:cs="Arial"/>
          <w:sz w:val="20"/>
          <w:szCs w:val="20"/>
        </w:rPr>
        <w:t xml:space="preserve">types of exchange </w:t>
      </w:r>
      <w:r w:rsidR="008412D8">
        <w:rPr>
          <w:rFonts w:ascii="Arial" w:hAnsi="Arial" w:cs="Arial"/>
          <w:sz w:val="20"/>
          <w:szCs w:val="20"/>
        </w:rPr>
        <w:t>warrant monitoring.</w:t>
      </w:r>
      <w:r w:rsidR="00554039">
        <w:rPr>
          <w:rFonts w:ascii="Arial" w:hAnsi="Arial" w:cs="Arial"/>
          <w:sz w:val="20"/>
          <w:szCs w:val="20"/>
        </w:rPr>
        <w:t xml:space="preserve">  </w:t>
      </w:r>
      <w:r w:rsidR="0051077E">
        <w:rPr>
          <w:rFonts w:ascii="Arial" w:hAnsi="Arial" w:cs="Arial"/>
          <w:sz w:val="20"/>
          <w:szCs w:val="20"/>
        </w:rPr>
        <w:t>This</w:t>
      </w:r>
      <w:r w:rsidR="00A55568">
        <w:rPr>
          <w:rFonts w:ascii="Arial" w:hAnsi="Arial" w:cs="Arial"/>
          <w:sz w:val="20"/>
          <w:szCs w:val="20"/>
        </w:rPr>
        <w:t xml:space="preserve"> m</w:t>
      </w:r>
      <w:r w:rsidR="009649B2">
        <w:rPr>
          <w:rFonts w:ascii="Arial" w:hAnsi="Arial" w:cs="Arial"/>
          <w:sz w:val="20"/>
          <w:szCs w:val="20"/>
        </w:rPr>
        <w:t>onitoring requires a synerg</w:t>
      </w:r>
      <w:r w:rsidR="00B70129">
        <w:rPr>
          <w:rFonts w:ascii="Arial" w:hAnsi="Arial" w:cs="Arial"/>
          <w:sz w:val="20"/>
          <w:szCs w:val="20"/>
        </w:rPr>
        <w:t>y approach between measurements</w:t>
      </w:r>
      <w:r w:rsidR="00A55568">
        <w:rPr>
          <w:rFonts w:ascii="Arial" w:hAnsi="Arial" w:cs="Arial"/>
          <w:sz w:val="20"/>
          <w:szCs w:val="20"/>
        </w:rPr>
        <w:t xml:space="preserve"> and hydrodyn</w:t>
      </w:r>
      <w:r w:rsidR="0087275A">
        <w:rPr>
          <w:rFonts w:ascii="Arial" w:hAnsi="Arial" w:cs="Arial"/>
          <w:sz w:val="20"/>
          <w:szCs w:val="20"/>
        </w:rPr>
        <w:t>a</w:t>
      </w:r>
      <w:r w:rsidR="00876E10">
        <w:rPr>
          <w:rFonts w:ascii="Arial" w:hAnsi="Arial" w:cs="Arial"/>
          <w:sz w:val="20"/>
          <w:szCs w:val="20"/>
        </w:rPr>
        <w:t>mic modelling.  T</w:t>
      </w:r>
      <w:r w:rsidR="00706342">
        <w:rPr>
          <w:rFonts w:ascii="Arial" w:hAnsi="Arial" w:cs="Arial"/>
          <w:sz w:val="20"/>
          <w:szCs w:val="20"/>
        </w:rPr>
        <w:t xml:space="preserve">he proposed </w:t>
      </w:r>
      <w:r w:rsidR="0087275A" w:rsidRPr="003C4313">
        <w:rPr>
          <w:rFonts w:ascii="Arial" w:hAnsi="Arial" w:cs="Arial"/>
          <w:sz w:val="20"/>
          <w:szCs w:val="20"/>
        </w:rPr>
        <w:t xml:space="preserve">Sea Surface Kinematics </w:t>
      </w:r>
      <w:proofErr w:type="spellStart"/>
      <w:r w:rsidR="0087275A" w:rsidRPr="003C4313">
        <w:rPr>
          <w:rFonts w:ascii="Arial" w:hAnsi="Arial" w:cs="Arial"/>
          <w:sz w:val="20"/>
          <w:szCs w:val="20"/>
        </w:rPr>
        <w:t>Multiscale</w:t>
      </w:r>
      <w:proofErr w:type="spellEnd"/>
      <w:r w:rsidR="0087275A" w:rsidRPr="003C4313">
        <w:rPr>
          <w:rFonts w:ascii="Arial" w:hAnsi="Arial" w:cs="Arial"/>
          <w:sz w:val="20"/>
          <w:szCs w:val="20"/>
        </w:rPr>
        <w:t xml:space="preserve"> monitoring satellite mission (SKIM)</w:t>
      </w:r>
      <w:r w:rsidR="0071259D">
        <w:rPr>
          <w:rFonts w:ascii="Arial" w:hAnsi="Arial" w:cs="Arial"/>
          <w:sz w:val="20"/>
          <w:szCs w:val="20"/>
        </w:rPr>
        <w:t xml:space="preserve"> appears</w:t>
      </w:r>
      <w:r w:rsidR="004371BB">
        <w:rPr>
          <w:rFonts w:ascii="Arial" w:hAnsi="Arial" w:cs="Arial"/>
          <w:sz w:val="20"/>
          <w:szCs w:val="20"/>
        </w:rPr>
        <w:t xml:space="preserve"> capable of providing </w:t>
      </w:r>
      <w:r w:rsidR="005E6581">
        <w:rPr>
          <w:rFonts w:ascii="Arial" w:hAnsi="Arial" w:cs="Arial"/>
          <w:sz w:val="20"/>
          <w:szCs w:val="20"/>
        </w:rPr>
        <w:t xml:space="preserve">the </w:t>
      </w:r>
      <w:r w:rsidR="007873E4">
        <w:rPr>
          <w:rFonts w:ascii="Arial" w:hAnsi="Arial" w:cs="Arial"/>
          <w:sz w:val="20"/>
          <w:szCs w:val="20"/>
        </w:rPr>
        <w:t xml:space="preserve">measurements </w:t>
      </w:r>
      <w:r w:rsidR="0020442E">
        <w:rPr>
          <w:rFonts w:ascii="Arial" w:hAnsi="Arial" w:cs="Arial"/>
          <w:sz w:val="20"/>
          <w:szCs w:val="20"/>
        </w:rPr>
        <w:t xml:space="preserve">essential for </w:t>
      </w:r>
      <w:r w:rsidR="000C0DE4">
        <w:rPr>
          <w:rFonts w:ascii="Arial" w:hAnsi="Arial" w:cs="Arial"/>
          <w:sz w:val="20"/>
          <w:szCs w:val="20"/>
        </w:rPr>
        <w:t>parameterising</w:t>
      </w:r>
      <w:r w:rsidR="004F5E47">
        <w:rPr>
          <w:rFonts w:ascii="Arial" w:hAnsi="Arial" w:cs="Arial"/>
          <w:sz w:val="20"/>
          <w:szCs w:val="20"/>
        </w:rPr>
        <w:t>, constraining</w:t>
      </w:r>
      <w:r w:rsidR="000C0DE4">
        <w:rPr>
          <w:rFonts w:ascii="Arial" w:hAnsi="Arial" w:cs="Arial"/>
          <w:sz w:val="20"/>
          <w:szCs w:val="20"/>
        </w:rPr>
        <w:t xml:space="preserve"> </w:t>
      </w:r>
      <w:r w:rsidR="00D2345C">
        <w:rPr>
          <w:rFonts w:ascii="Arial" w:hAnsi="Arial" w:cs="Arial"/>
          <w:sz w:val="20"/>
          <w:szCs w:val="20"/>
        </w:rPr>
        <w:t xml:space="preserve">and challenging such a monitoring </w:t>
      </w:r>
      <w:r w:rsidR="00CA68C0">
        <w:rPr>
          <w:rFonts w:ascii="Arial" w:hAnsi="Arial" w:cs="Arial"/>
          <w:sz w:val="20"/>
          <w:szCs w:val="20"/>
        </w:rPr>
        <w:t>approach</w:t>
      </w:r>
      <w:r w:rsidR="00E011E7">
        <w:rPr>
          <w:rFonts w:ascii="Arial" w:hAnsi="Arial" w:cs="Arial"/>
          <w:sz w:val="20"/>
          <w:szCs w:val="20"/>
        </w:rPr>
        <w:t>.</w:t>
      </w:r>
    </w:p>
    <w:p w14:paraId="4DC517FD" w14:textId="77777777" w:rsidR="00E16339" w:rsidRDefault="00E16339" w:rsidP="000005E9">
      <w:pPr>
        <w:spacing w:line="480" w:lineRule="auto"/>
        <w:rPr>
          <w:rFonts w:ascii="Arial" w:hAnsi="Arial" w:cs="Arial"/>
          <w:b/>
          <w:sz w:val="20"/>
          <w:szCs w:val="20"/>
        </w:rPr>
      </w:pPr>
    </w:p>
    <w:p w14:paraId="281DAD19" w14:textId="0D43E4BC" w:rsidR="002A29D9" w:rsidRDefault="002A29D9" w:rsidP="003F215F">
      <w:pPr>
        <w:spacing w:line="480" w:lineRule="auto"/>
        <w:rPr>
          <w:rFonts w:ascii="Arial" w:hAnsi="Arial" w:cs="Arial"/>
          <w:b/>
          <w:sz w:val="20"/>
          <w:szCs w:val="20"/>
        </w:rPr>
      </w:pPr>
      <w:r>
        <w:rPr>
          <w:rFonts w:ascii="Arial" w:hAnsi="Arial" w:cs="Arial"/>
          <w:b/>
          <w:sz w:val="20"/>
          <w:szCs w:val="20"/>
        </w:rPr>
        <w:t>Acknowledgements</w:t>
      </w:r>
    </w:p>
    <w:p w14:paraId="1E8B85C2" w14:textId="2C00D783" w:rsidR="00F81C58" w:rsidRDefault="00E36699" w:rsidP="00E36699">
      <w:pPr>
        <w:spacing w:line="480" w:lineRule="auto"/>
        <w:rPr>
          <w:rStyle w:val="Hyperlink"/>
          <w:rFonts w:ascii="Arial" w:hAnsi="Arial" w:cs="Arial"/>
          <w:sz w:val="20"/>
          <w:szCs w:val="20"/>
        </w:rPr>
      </w:pPr>
      <w:r w:rsidRPr="003F215F">
        <w:rPr>
          <w:rFonts w:ascii="Arial" w:hAnsi="Arial" w:cs="Arial"/>
          <w:sz w:val="20"/>
          <w:szCs w:val="20"/>
        </w:rPr>
        <w:t xml:space="preserve">The authors </w:t>
      </w:r>
      <w:r w:rsidRPr="003F215F">
        <w:rPr>
          <w:rFonts w:ascii="Arial" w:eastAsia="Times New Roman" w:hAnsi="Arial" w:cs="Arial"/>
          <w:color w:val="000000"/>
          <w:sz w:val="20"/>
          <w:szCs w:val="20"/>
        </w:rPr>
        <w:t xml:space="preserve">acknowledge funding from the European Space Agency (ESA) through the Sea surface </w:t>
      </w:r>
      <w:proofErr w:type="spellStart"/>
      <w:r w:rsidRPr="003F215F">
        <w:rPr>
          <w:rFonts w:ascii="Arial" w:eastAsia="Times New Roman" w:hAnsi="Arial" w:cs="Arial"/>
          <w:color w:val="000000"/>
          <w:sz w:val="20"/>
          <w:szCs w:val="20"/>
        </w:rPr>
        <w:t>KInematics</w:t>
      </w:r>
      <w:proofErr w:type="spellEnd"/>
      <w:r w:rsidRPr="003F215F">
        <w:rPr>
          <w:rFonts w:ascii="Arial" w:eastAsia="Times New Roman" w:hAnsi="Arial" w:cs="Arial"/>
          <w:color w:val="000000"/>
          <w:sz w:val="20"/>
          <w:szCs w:val="20"/>
        </w:rPr>
        <w:t xml:space="preserve"> </w:t>
      </w:r>
      <w:proofErr w:type="spellStart"/>
      <w:r w:rsidRPr="003F215F">
        <w:rPr>
          <w:rFonts w:ascii="Arial" w:eastAsia="Times New Roman" w:hAnsi="Arial" w:cs="Arial"/>
          <w:color w:val="000000"/>
          <w:sz w:val="20"/>
          <w:szCs w:val="20"/>
        </w:rPr>
        <w:t>Multiscale</w:t>
      </w:r>
      <w:proofErr w:type="spellEnd"/>
      <w:r w:rsidRPr="003F215F">
        <w:rPr>
          <w:rFonts w:ascii="Arial" w:eastAsia="Times New Roman" w:hAnsi="Arial" w:cs="Arial"/>
          <w:color w:val="000000"/>
          <w:sz w:val="20"/>
          <w:szCs w:val="20"/>
        </w:rPr>
        <w:t xml:space="preserve"> monitoring (SKIM) Mission S</w:t>
      </w:r>
      <w:r w:rsidR="00813F15" w:rsidRPr="003F215F">
        <w:rPr>
          <w:rFonts w:ascii="Arial" w:eastAsia="Times New Roman" w:hAnsi="Arial" w:cs="Arial"/>
          <w:color w:val="000000"/>
          <w:sz w:val="20"/>
          <w:szCs w:val="20"/>
        </w:rPr>
        <w:t xml:space="preserve">cience </w:t>
      </w:r>
      <w:r w:rsidR="00C84F58" w:rsidRPr="003F215F">
        <w:rPr>
          <w:rFonts w:ascii="Arial" w:eastAsia="Times New Roman" w:hAnsi="Arial" w:cs="Arial"/>
          <w:color w:val="000000"/>
          <w:sz w:val="20"/>
          <w:szCs w:val="20"/>
        </w:rPr>
        <w:t>s</w:t>
      </w:r>
      <w:r w:rsidR="001A7425" w:rsidRPr="003F215F">
        <w:rPr>
          <w:rFonts w:ascii="Arial" w:eastAsia="Times New Roman" w:hAnsi="Arial" w:cs="Arial"/>
          <w:color w:val="000000"/>
          <w:sz w:val="20"/>
          <w:szCs w:val="20"/>
        </w:rPr>
        <w:t>tudy (c</w:t>
      </w:r>
      <w:r w:rsidR="00AA6693" w:rsidRPr="003F215F">
        <w:rPr>
          <w:rFonts w:ascii="Arial" w:eastAsia="Times New Roman" w:hAnsi="Arial" w:cs="Arial"/>
          <w:color w:val="000000"/>
          <w:sz w:val="20"/>
          <w:szCs w:val="20"/>
        </w:rPr>
        <w:t xml:space="preserve">ontract </w:t>
      </w:r>
      <w:r w:rsidRPr="003F215F">
        <w:rPr>
          <w:rFonts w:ascii="Arial" w:eastAsia="Times New Roman" w:hAnsi="Arial" w:cs="Arial"/>
          <w:color w:val="000000"/>
          <w:sz w:val="20"/>
          <w:szCs w:val="20"/>
        </w:rPr>
        <w:t>4000124734/18/NL/CT/</w:t>
      </w:r>
      <w:proofErr w:type="spellStart"/>
      <w:r w:rsidRPr="003F215F">
        <w:rPr>
          <w:rFonts w:ascii="Arial" w:eastAsia="Times New Roman" w:hAnsi="Arial" w:cs="Arial"/>
          <w:color w:val="000000"/>
          <w:sz w:val="20"/>
          <w:szCs w:val="20"/>
        </w:rPr>
        <w:t>gp</w:t>
      </w:r>
      <w:proofErr w:type="spellEnd"/>
      <w:r w:rsidRPr="003F215F">
        <w:rPr>
          <w:rFonts w:ascii="Arial" w:eastAsia="Times New Roman" w:hAnsi="Arial" w:cs="Arial"/>
          <w:color w:val="000000"/>
          <w:sz w:val="20"/>
          <w:szCs w:val="20"/>
        </w:rPr>
        <w:t>)</w:t>
      </w:r>
      <w:r w:rsidR="001067BF" w:rsidRPr="003F215F">
        <w:rPr>
          <w:rFonts w:ascii="Arial" w:eastAsia="Times New Roman" w:hAnsi="Arial" w:cs="Arial"/>
          <w:color w:val="000000"/>
          <w:sz w:val="20"/>
          <w:szCs w:val="20"/>
        </w:rPr>
        <w:t xml:space="preserve"> and </w:t>
      </w:r>
      <w:r w:rsidR="00CF236B" w:rsidRPr="003F215F">
        <w:rPr>
          <w:rFonts w:ascii="Arial" w:eastAsia="Times New Roman" w:hAnsi="Arial" w:cs="Arial"/>
          <w:color w:val="000000"/>
          <w:sz w:val="20"/>
          <w:szCs w:val="20"/>
        </w:rPr>
        <w:t xml:space="preserve">the </w:t>
      </w:r>
      <w:r w:rsidR="00D23FE2" w:rsidRPr="003F215F">
        <w:rPr>
          <w:rFonts w:ascii="Arial" w:eastAsia="Times New Roman" w:hAnsi="Arial" w:cs="Arial"/>
          <w:color w:val="000000"/>
          <w:sz w:val="20"/>
          <w:szCs w:val="20"/>
        </w:rPr>
        <w:t xml:space="preserve">ESA </w:t>
      </w:r>
      <w:r w:rsidR="001067BF" w:rsidRPr="003F215F">
        <w:rPr>
          <w:rFonts w:ascii="Arial" w:eastAsia="Times New Roman" w:hAnsi="Arial" w:cs="Arial"/>
          <w:color w:val="000000"/>
          <w:sz w:val="20"/>
          <w:szCs w:val="20"/>
        </w:rPr>
        <w:t>SKIM</w:t>
      </w:r>
      <w:r w:rsidR="00605A82" w:rsidRPr="003F215F">
        <w:rPr>
          <w:rFonts w:ascii="Arial" w:eastAsia="Times New Roman" w:hAnsi="Arial" w:cs="Arial"/>
          <w:color w:val="000000"/>
          <w:sz w:val="20"/>
          <w:szCs w:val="20"/>
        </w:rPr>
        <w:t xml:space="preserve"> Scientific Performance Evaluation</w:t>
      </w:r>
      <w:r w:rsidR="001067BF" w:rsidRPr="003F215F">
        <w:rPr>
          <w:rFonts w:ascii="Arial" w:eastAsia="Times New Roman" w:hAnsi="Arial" w:cs="Arial"/>
          <w:color w:val="000000"/>
          <w:sz w:val="20"/>
          <w:szCs w:val="20"/>
        </w:rPr>
        <w:t xml:space="preserve"> </w:t>
      </w:r>
      <w:r w:rsidR="001A7425" w:rsidRPr="003F215F">
        <w:rPr>
          <w:rFonts w:ascii="Arial" w:eastAsia="Times New Roman" w:hAnsi="Arial" w:cs="Arial"/>
          <w:color w:val="000000"/>
          <w:sz w:val="20"/>
          <w:szCs w:val="20"/>
        </w:rPr>
        <w:t>study (c</w:t>
      </w:r>
      <w:r w:rsidR="000E6186" w:rsidRPr="003F215F">
        <w:rPr>
          <w:rFonts w:ascii="Arial" w:eastAsia="Times New Roman" w:hAnsi="Arial" w:cs="Arial"/>
          <w:color w:val="000000"/>
          <w:sz w:val="20"/>
          <w:szCs w:val="20"/>
        </w:rPr>
        <w:t xml:space="preserve">ontract </w:t>
      </w:r>
      <w:r w:rsidR="002C355A" w:rsidRPr="003F215F">
        <w:rPr>
          <w:rFonts w:ascii="Arial" w:eastAsia="Times New Roman" w:hAnsi="Arial" w:cs="Arial"/>
          <w:color w:val="000000"/>
          <w:sz w:val="20"/>
          <w:szCs w:val="20"/>
        </w:rPr>
        <w:t>4000124521/18/NL/CT</w:t>
      </w:r>
      <w:r w:rsidR="003F215F" w:rsidRPr="003F215F">
        <w:rPr>
          <w:rFonts w:ascii="Arial" w:eastAsia="Times New Roman" w:hAnsi="Arial" w:cs="Arial"/>
          <w:sz w:val="20"/>
          <w:szCs w:val="20"/>
        </w:rPr>
        <w:t>/</w:t>
      </w:r>
      <w:proofErr w:type="spellStart"/>
      <w:r w:rsidR="004A425B">
        <w:rPr>
          <w:rFonts w:ascii="Arial" w:eastAsia="Times New Roman" w:hAnsi="Arial" w:cs="Arial"/>
          <w:sz w:val="20"/>
          <w:szCs w:val="20"/>
        </w:rPr>
        <w:t>gp</w:t>
      </w:r>
      <w:proofErr w:type="spellEnd"/>
      <w:r w:rsidR="000E6186" w:rsidRPr="003F215F">
        <w:rPr>
          <w:rFonts w:ascii="Arial" w:eastAsia="Times New Roman" w:hAnsi="Arial" w:cs="Arial"/>
          <w:color w:val="000000"/>
          <w:sz w:val="20"/>
          <w:szCs w:val="20"/>
        </w:rPr>
        <w:t>)</w:t>
      </w:r>
      <w:r w:rsidR="002811D4" w:rsidRPr="003F215F">
        <w:rPr>
          <w:rFonts w:ascii="Arial" w:eastAsia="Times New Roman" w:hAnsi="Arial" w:cs="Arial"/>
          <w:color w:val="000000"/>
          <w:sz w:val="20"/>
          <w:szCs w:val="20"/>
        </w:rPr>
        <w:t>.</w:t>
      </w:r>
      <w:r w:rsidR="00E83CE3">
        <w:rPr>
          <w:rFonts w:ascii="Arial" w:eastAsia="Times New Roman" w:hAnsi="Arial" w:cs="Arial"/>
          <w:sz w:val="20"/>
          <w:szCs w:val="20"/>
        </w:rPr>
        <w:t xml:space="preserve"> </w:t>
      </w:r>
      <w:r w:rsidR="00F81C58" w:rsidRPr="00E36699">
        <w:rPr>
          <w:rFonts w:ascii="Arial" w:hAnsi="Arial" w:cs="Arial"/>
          <w:sz w:val="20"/>
          <w:szCs w:val="20"/>
        </w:rPr>
        <w:t>Bathymetry</w:t>
      </w:r>
      <w:r w:rsidR="00F81C58">
        <w:rPr>
          <w:rFonts w:ascii="Arial" w:hAnsi="Arial" w:cs="Arial"/>
          <w:sz w:val="20"/>
          <w:szCs w:val="20"/>
        </w:rPr>
        <w:t xml:space="preserve"> data are from GEBCO_2014 grid, version 20150318</w:t>
      </w:r>
      <w:r w:rsidR="00934FA6">
        <w:rPr>
          <w:rFonts w:ascii="Arial" w:hAnsi="Arial" w:cs="Arial"/>
          <w:sz w:val="20"/>
          <w:szCs w:val="20"/>
        </w:rPr>
        <w:t xml:space="preserve"> and can be downloaded from: </w:t>
      </w:r>
      <w:hyperlink r:id="rId13" w:history="1">
        <w:r w:rsidR="006B6C4C" w:rsidRPr="00877AF2">
          <w:rPr>
            <w:rStyle w:val="Hyperlink"/>
            <w:rFonts w:ascii="Arial" w:hAnsi="Arial" w:cs="Arial"/>
            <w:sz w:val="20"/>
            <w:szCs w:val="20"/>
          </w:rPr>
          <w:t>www.gebco.net</w:t>
        </w:r>
      </w:hyperlink>
      <w:r w:rsidR="009C0EED">
        <w:rPr>
          <w:rStyle w:val="Hyperlink"/>
          <w:rFonts w:ascii="Arial" w:hAnsi="Arial" w:cs="Arial"/>
          <w:sz w:val="20"/>
          <w:szCs w:val="20"/>
        </w:rPr>
        <w:t>.</w:t>
      </w:r>
    </w:p>
    <w:p w14:paraId="212FA7E6" w14:textId="77777777" w:rsidR="00DC7715" w:rsidRDefault="00DC7715" w:rsidP="0026597A">
      <w:pPr>
        <w:spacing w:line="480" w:lineRule="auto"/>
        <w:rPr>
          <w:rFonts w:ascii="Arial" w:hAnsi="Arial" w:cs="Arial"/>
          <w:b/>
          <w:sz w:val="20"/>
          <w:szCs w:val="20"/>
        </w:rPr>
      </w:pPr>
    </w:p>
    <w:p w14:paraId="6BD7A425" w14:textId="77777777" w:rsidR="0030509A" w:rsidRDefault="0030509A" w:rsidP="0026597A">
      <w:pPr>
        <w:spacing w:line="480" w:lineRule="auto"/>
        <w:rPr>
          <w:rFonts w:ascii="Arial" w:hAnsi="Arial" w:cs="Arial"/>
          <w:b/>
          <w:sz w:val="20"/>
          <w:szCs w:val="20"/>
        </w:rPr>
      </w:pPr>
    </w:p>
    <w:p w14:paraId="4AC1147B" w14:textId="77777777" w:rsidR="0030509A" w:rsidRDefault="0030509A" w:rsidP="0026597A">
      <w:pPr>
        <w:spacing w:line="480" w:lineRule="auto"/>
        <w:rPr>
          <w:rFonts w:ascii="Arial" w:hAnsi="Arial" w:cs="Arial"/>
          <w:b/>
          <w:sz w:val="20"/>
          <w:szCs w:val="20"/>
        </w:rPr>
      </w:pPr>
    </w:p>
    <w:p w14:paraId="2E97102C" w14:textId="77777777" w:rsidR="0026597A" w:rsidRPr="000005E9" w:rsidRDefault="0026597A" w:rsidP="0026597A">
      <w:pPr>
        <w:spacing w:line="480" w:lineRule="auto"/>
        <w:rPr>
          <w:rFonts w:ascii="Arial" w:hAnsi="Arial" w:cs="Arial"/>
          <w:b/>
          <w:sz w:val="20"/>
          <w:szCs w:val="20"/>
        </w:rPr>
      </w:pPr>
      <w:r w:rsidRPr="000005E9">
        <w:rPr>
          <w:rFonts w:ascii="Arial" w:hAnsi="Arial" w:cs="Arial"/>
          <w:b/>
          <w:sz w:val="20"/>
          <w:szCs w:val="20"/>
        </w:rPr>
        <w:t>References</w:t>
      </w:r>
    </w:p>
    <w:p w14:paraId="74543828" w14:textId="77777777" w:rsidR="0026597A" w:rsidRPr="00715BB8" w:rsidRDefault="0026597A" w:rsidP="0026597A">
      <w:pPr>
        <w:spacing w:line="480" w:lineRule="auto"/>
        <w:ind w:left="426" w:hanging="426"/>
        <w:rPr>
          <w:rFonts w:ascii="Arial" w:eastAsia="Times New Roman" w:hAnsi="Arial" w:cs="Arial"/>
          <w:sz w:val="20"/>
          <w:szCs w:val="20"/>
        </w:rPr>
      </w:pPr>
      <w:proofErr w:type="spellStart"/>
      <w:r w:rsidRPr="00715BB8">
        <w:rPr>
          <w:rFonts w:ascii="Arial" w:eastAsia="Times New Roman" w:hAnsi="Arial" w:cs="Arial"/>
          <w:sz w:val="20"/>
          <w:szCs w:val="20"/>
        </w:rPr>
        <w:t>Ardhuin</w:t>
      </w:r>
      <w:proofErr w:type="spellEnd"/>
      <w:r w:rsidRPr="00715BB8">
        <w:rPr>
          <w:rFonts w:ascii="Arial" w:eastAsia="Times New Roman" w:hAnsi="Arial" w:cs="Arial"/>
          <w:sz w:val="20"/>
          <w:szCs w:val="20"/>
        </w:rPr>
        <w:t xml:space="preserve">, F., (2009) Observation and Estimation of </w:t>
      </w:r>
      <w:proofErr w:type="spellStart"/>
      <w:r w:rsidRPr="00715BB8">
        <w:rPr>
          <w:rFonts w:ascii="Arial" w:eastAsia="Times New Roman" w:hAnsi="Arial" w:cs="Arial"/>
          <w:sz w:val="20"/>
          <w:szCs w:val="20"/>
        </w:rPr>
        <w:t>Lagrangian</w:t>
      </w:r>
      <w:proofErr w:type="spellEnd"/>
      <w:r w:rsidRPr="00715BB8">
        <w:rPr>
          <w:rFonts w:ascii="Arial" w:eastAsia="Times New Roman" w:hAnsi="Arial" w:cs="Arial"/>
          <w:sz w:val="20"/>
          <w:szCs w:val="20"/>
        </w:rPr>
        <w:t xml:space="preserve">, Stokes, and </w:t>
      </w:r>
      <w:proofErr w:type="spellStart"/>
      <w:r w:rsidRPr="00715BB8">
        <w:rPr>
          <w:rFonts w:ascii="Arial" w:eastAsia="Times New Roman" w:hAnsi="Arial" w:cs="Arial"/>
          <w:sz w:val="20"/>
          <w:szCs w:val="20"/>
        </w:rPr>
        <w:t>Eulerian</w:t>
      </w:r>
      <w:proofErr w:type="spellEnd"/>
      <w:r w:rsidRPr="00715BB8">
        <w:rPr>
          <w:rFonts w:ascii="Arial" w:eastAsia="Times New Roman" w:hAnsi="Arial" w:cs="Arial"/>
          <w:sz w:val="20"/>
          <w:szCs w:val="20"/>
        </w:rPr>
        <w:t xml:space="preserve"> Currents Induced by Wind and Waves at the Sea Surface, </w:t>
      </w:r>
      <w:r>
        <w:rPr>
          <w:rFonts w:ascii="Arial" w:eastAsia="Times New Roman" w:hAnsi="Arial" w:cs="Arial"/>
          <w:i/>
          <w:sz w:val="20"/>
          <w:szCs w:val="20"/>
        </w:rPr>
        <w:t>J. Phys.</w:t>
      </w:r>
      <w:r w:rsidRPr="00715BB8">
        <w:rPr>
          <w:rFonts w:ascii="Arial" w:eastAsia="Times New Roman" w:hAnsi="Arial" w:cs="Arial"/>
          <w:i/>
          <w:sz w:val="20"/>
          <w:szCs w:val="20"/>
        </w:rPr>
        <w:t xml:space="preserve"> </w:t>
      </w:r>
      <w:proofErr w:type="spellStart"/>
      <w:r w:rsidRPr="00715BB8">
        <w:rPr>
          <w:rFonts w:ascii="Arial" w:eastAsia="Times New Roman" w:hAnsi="Arial" w:cs="Arial"/>
          <w:i/>
          <w:sz w:val="20"/>
          <w:szCs w:val="20"/>
        </w:rPr>
        <w:t>Oceanogr</w:t>
      </w:r>
      <w:proofErr w:type="spellEnd"/>
      <w:proofErr w:type="gramStart"/>
      <w:r>
        <w:rPr>
          <w:rFonts w:ascii="Arial" w:eastAsia="Times New Roman" w:hAnsi="Arial" w:cs="Arial"/>
          <w:i/>
          <w:sz w:val="20"/>
          <w:szCs w:val="20"/>
        </w:rPr>
        <w:t>.</w:t>
      </w:r>
      <w:r w:rsidRPr="00715BB8">
        <w:rPr>
          <w:rFonts w:ascii="Arial" w:eastAsia="Times New Roman" w:hAnsi="Arial" w:cs="Arial"/>
          <w:sz w:val="20"/>
          <w:szCs w:val="20"/>
        </w:rPr>
        <w:t>,</w:t>
      </w:r>
      <w:proofErr w:type="gramEnd"/>
      <w:r w:rsidRPr="00715BB8">
        <w:rPr>
          <w:rFonts w:ascii="Arial" w:eastAsia="Times New Roman" w:hAnsi="Arial" w:cs="Arial"/>
          <w:sz w:val="20"/>
          <w:szCs w:val="20"/>
        </w:rPr>
        <w:t xml:space="preserve"> 39, 2820-2838, </w:t>
      </w:r>
      <w:proofErr w:type="spellStart"/>
      <w:r w:rsidRPr="00715BB8">
        <w:rPr>
          <w:rFonts w:ascii="Arial" w:eastAsia="Times New Roman" w:hAnsi="Arial" w:cs="Arial"/>
          <w:sz w:val="20"/>
          <w:szCs w:val="20"/>
        </w:rPr>
        <w:t>doi</w:t>
      </w:r>
      <w:proofErr w:type="spellEnd"/>
      <w:r w:rsidRPr="00715BB8">
        <w:rPr>
          <w:rFonts w:ascii="Arial" w:eastAsia="Times New Roman" w:hAnsi="Arial" w:cs="Arial"/>
          <w:sz w:val="20"/>
          <w:szCs w:val="20"/>
        </w:rPr>
        <w:t>: 10.1175/2009JPO4169.1</w:t>
      </w:r>
    </w:p>
    <w:p w14:paraId="5DFB3E01" w14:textId="77777777" w:rsidR="0026597A" w:rsidRPr="00715BB8" w:rsidRDefault="0026597A" w:rsidP="0026597A">
      <w:pPr>
        <w:spacing w:line="480" w:lineRule="auto"/>
        <w:ind w:left="426" w:hanging="426"/>
        <w:rPr>
          <w:rFonts w:ascii="Arial" w:eastAsia="Times New Roman" w:hAnsi="Arial" w:cs="Arial"/>
          <w:sz w:val="20"/>
          <w:szCs w:val="20"/>
        </w:rPr>
      </w:pPr>
      <w:proofErr w:type="spellStart"/>
      <w:r w:rsidRPr="00715BB8">
        <w:rPr>
          <w:rFonts w:ascii="Arial" w:eastAsia="Times New Roman" w:hAnsi="Arial" w:cs="Arial"/>
          <w:sz w:val="20"/>
          <w:szCs w:val="20"/>
        </w:rPr>
        <w:t>Ardhuin</w:t>
      </w:r>
      <w:proofErr w:type="spellEnd"/>
      <w:r w:rsidRPr="00715BB8">
        <w:rPr>
          <w:rFonts w:ascii="Arial" w:eastAsia="Times New Roman" w:hAnsi="Arial" w:cs="Arial"/>
          <w:sz w:val="20"/>
          <w:szCs w:val="20"/>
        </w:rPr>
        <w:t xml:space="preserve">, F., </w:t>
      </w:r>
      <w:proofErr w:type="spellStart"/>
      <w:r w:rsidRPr="00715BB8">
        <w:rPr>
          <w:rFonts w:ascii="Arial" w:eastAsia="Times New Roman" w:hAnsi="Arial" w:cs="Arial"/>
          <w:sz w:val="20"/>
          <w:szCs w:val="20"/>
        </w:rPr>
        <w:t>Aksenov</w:t>
      </w:r>
      <w:proofErr w:type="spellEnd"/>
      <w:r w:rsidRPr="00715BB8">
        <w:rPr>
          <w:rFonts w:ascii="Arial" w:eastAsia="Times New Roman" w:hAnsi="Arial" w:cs="Arial"/>
          <w:sz w:val="20"/>
          <w:szCs w:val="20"/>
        </w:rPr>
        <w:t xml:space="preserve">, Y., </w:t>
      </w:r>
      <w:proofErr w:type="spellStart"/>
      <w:r w:rsidRPr="00715BB8">
        <w:rPr>
          <w:rFonts w:ascii="Arial" w:eastAsia="Times New Roman" w:hAnsi="Arial" w:cs="Arial"/>
          <w:sz w:val="20"/>
          <w:szCs w:val="20"/>
        </w:rPr>
        <w:t>Benetazzo</w:t>
      </w:r>
      <w:proofErr w:type="spellEnd"/>
      <w:r w:rsidRPr="00715BB8">
        <w:rPr>
          <w:rFonts w:ascii="Arial" w:eastAsia="Times New Roman" w:hAnsi="Arial" w:cs="Arial"/>
          <w:sz w:val="20"/>
          <w:szCs w:val="20"/>
        </w:rPr>
        <w:t xml:space="preserve">, A., </w:t>
      </w:r>
      <w:proofErr w:type="spellStart"/>
      <w:r w:rsidRPr="00715BB8">
        <w:rPr>
          <w:rFonts w:ascii="Arial" w:eastAsia="Times New Roman" w:hAnsi="Arial" w:cs="Arial"/>
          <w:sz w:val="20"/>
          <w:szCs w:val="20"/>
        </w:rPr>
        <w:t>Bertino</w:t>
      </w:r>
      <w:proofErr w:type="spellEnd"/>
      <w:r w:rsidRPr="00715BB8">
        <w:rPr>
          <w:rFonts w:ascii="Arial" w:eastAsia="Times New Roman" w:hAnsi="Arial" w:cs="Arial"/>
          <w:sz w:val="20"/>
          <w:szCs w:val="20"/>
        </w:rPr>
        <w:t xml:space="preserve">, L., Brandt, P., </w:t>
      </w:r>
      <w:proofErr w:type="spellStart"/>
      <w:r w:rsidRPr="00715BB8">
        <w:rPr>
          <w:rFonts w:ascii="Arial" w:eastAsia="Times New Roman" w:hAnsi="Arial" w:cs="Arial"/>
          <w:sz w:val="20"/>
          <w:szCs w:val="20"/>
        </w:rPr>
        <w:t>Caubet</w:t>
      </w:r>
      <w:proofErr w:type="spellEnd"/>
      <w:r w:rsidRPr="00715BB8">
        <w:rPr>
          <w:rFonts w:ascii="Arial" w:eastAsia="Times New Roman" w:hAnsi="Arial" w:cs="Arial"/>
          <w:sz w:val="20"/>
          <w:szCs w:val="20"/>
        </w:rPr>
        <w:t xml:space="preserve">, E., </w:t>
      </w:r>
      <w:proofErr w:type="spellStart"/>
      <w:r w:rsidRPr="00715BB8">
        <w:rPr>
          <w:rFonts w:ascii="Arial" w:eastAsia="Times New Roman" w:hAnsi="Arial" w:cs="Arial"/>
          <w:sz w:val="20"/>
          <w:szCs w:val="20"/>
        </w:rPr>
        <w:t>Chapron</w:t>
      </w:r>
      <w:proofErr w:type="spellEnd"/>
      <w:r w:rsidRPr="00715BB8">
        <w:rPr>
          <w:rFonts w:ascii="Arial" w:eastAsia="Times New Roman" w:hAnsi="Arial" w:cs="Arial"/>
          <w:sz w:val="20"/>
          <w:szCs w:val="20"/>
        </w:rPr>
        <w:t xml:space="preserve">, B., Collard, F., </w:t>
      </w:r>
      <w:proofErr w:type="spellStart"/>
      <w:r w:rsidRPr="00715BB8">
        <w:rPr>
          <w:rFonts w:ascii="Arial" w:eastAsia="Times New Roman" w:hAnsi="Arial" w:cs="Arial"/>
          <w:sz w:val="20"/>
          <w:szCs w:val="20"/>
        </w:rPr>
        <w:t>Cravatte</w:t>
      </w:r>
      <w:proofErr w:type="spellEnd"/>
      <w:r w:rsidRPr="00715BB8">
        <w:rPr>
          <w:rFonts w:ascii="Arial" w:eastAsia="Times New Roman" w:hAnsi="Arial" w:cs="Arial"/>
          <w:sz w:val="20"/>
          <w:szCs w:val="20"/>
        </w:rPr>
        <w:t xml:space="preserve">, S., </w:t>
      </w:r>
      <w:proofErr w:type="spellStart"/>
      <w:r w:rsidRPr="00715BB8">
        <w:rPr>
          <w:rFonts w:ascii="Arial" w:eastAsia="Times New Roman" w:hAnsi="Arial" w:cs="Arial"/>
          <w:sz w:val="20"/>
          <w:szCs w:val="20"/>
        </w:rPr>
        <w:t>Delouis</w:t>
      </w:r>
      <w:proofErr w:type="spellEnd"/>
      <w:r w:rsidRPr="00715BB8">
        <w:rPr>
          <w:rFonts w:ascii="Arial" w:eastAsia="Times New Roman" w:hAnsi="Arial" w:cs="Arial"/>
          <w:sz w:val="20"/>
          <w:szCs w:val="20"/>
        </w:rPr>
        <w:t>, J</w:t>
      </w:r>
      <w:proofErr w:type="gramStart"/>
      <w:r w:rsidRPr="00715BB8">
        <w:rPr>
          <w:rFonts w:ascii="Arial" w:eastAsia="Times New Roman" w:hAnsi="Arial" w:cs="Arial"/>
          <w:sz w:val="20"/>
          <w:szCs w:val="20"/>
        </w:rPr>
        <w:t>.-</w:t>
      </w:r>
      <w:proofErr w:type="gramEnd"/>
      <w:r w:rsidRPr="00715BB8">
        <w:rPr>
          <w:rFonts w:ascii="Arial" w:eastAsia="Times New Roman" w:hAnsi="Arial" w:cs="Arial"/>
          <w:sz w:val="20"/>
          <w:szCs w:val="20"/>
        </w:rPr>
        <w:t xml:space="preserve">M., Dias, F., </w:t>
      </w:r>
      <w:proofErr w:type="spellStart"/>
      <w:r w:rsidRPr="00715BB8">
        <w:rPr>
          <w:rFonts w:ascii="Arial" w:eastAsia="Times New Roman" w:hAnsi="Arial" w:cs="Arial"/>
          <w:sz w:val="20"/>
          <w:szCs w:val="20"/>
        </w:rPr>
        <w:t>Dibarboure</w:t>
      </w:r>
      <w:proofErr w:type="spellEnd"/>
      <w:r w:rsidRPr="00715BB8">
        <w:rPr>
          <w:rFonts w:ascii="Arial" w:eastAsia="Times New Roman" w:hAnsi="Arial" w:cs="Arial"/>
          <w:sz w:val="20"/>
          <w:szCs w:val="20"/>
        </w:rPr>
        <w:t xml:space="preserve">, G., </w:t>
      </w:r>
      <w:proofErr w:type="spellStart"/>
      <w:r w:rsidRPr="00715BB8">
        <w:rPr>
          <w:rFonts w:ascii="Arial" w:eastAsia="Times New Roman" w:hAnsi="Arial" w:cs="Arial"/>
          <w:sz w:val="20"/>
          <w:szCs w:val="20"/>
        </w:rPr>
        <w:t>Gaultier</w:t>
      </w:r>
      <w:proofErr w:type="spellEnd"/>
      <w:r w:rsidRPr="00715BB8">
        <w:rPr>
          <w:rFonts w:ascii="Arial" w:eastAsia="Times New Roman" w:hAnsi="Arial" w:cs="Arial"/>
          <w:sz w:val="20"/>
          <w:szCs w:val="20"/>
        </w:rPr>
        <w:t xml:space="preserve">, L., </w:t>
      </w:r>
      <w:proofErr w:type="spellStart"/>
      <w:r w:rsidRPr="00715BB8">
        <w:rPr>
          <w:rFonts w:ascii="Arial" w:eastAsia="Times New Roman" w:hAnsi="Arial" w:cs="Arial"/>
          <w:sz w:val="20"/>
          <w:szCs w:val="20"/>
        </w:rPr>
        <w:t>Johannessen</w:t>
      </w:r>
      <w:proofErr w:type="spellEnd"/>
      <w:r w:rsidRPr="00715BB8">
        <w:rPr>
          <w:rFonts w:ascii="Arial" w:eastAsia="Times New Roman" w:hAnsi="Arial" w:cs="Arial"/>
          <w:sz w:val="20"/>
          <w:szCs w:val="20"/>
        </w:rPr>
        <w:t xml:space="preserve">, J., </w:t>
      </w:r>
      <w:proofErr w:type="spellStart"/>
      <w:r w:rsidRPr="00715BB8">
        <w:rPr>
          <w:rFonts w:ascii="Arial" w:eastAsia="Times New Roman" w:hAnsi="Arial" w:cs="Arial"/>
          <w:sz w:val="20"/>
          <w:szCs w:val="20"/>
        </w:rPr>
        <w:t>Korosov</w:t>
      </w:r>
      <w:proofErr w:type="spellEnd"/>
      <w:r w:rsidRPr="00715BB8">
        <w:rPr>
          <w:rFonts w:ascii="Arial" w:eastAsia="Times New Roman" w:hAnsi="Arial" w:cs="Arial"/>
          <w:sz w:val="20"/>
          <w:szCs w:val="20"/>
        </w:rPr>
        <w:t xml:space="preserve">, A., </w:t>
      </w:r>
      <w:proofErr w:type="spellStart"/>
      <w:r w:rsidRPr="00715BB8">
        <w:rPr>
          <w:rFonts w:ascii="Arial" w:eastAsia="Times New Roman" w:hAnsi="Arial" w:cs="Arial"/>
          <w:sz w:val="20"/>
          <w:szCs w:val="20"/>
        </w:rPr>
        <w:t>Manucharyan</w:t>
      </w:r>
      <w:proofErr w:type="spellEnd"/>
      <w:r w:rsidRPr="00715BB8">
        <w:rPr>
          <w:rFonts w:ascii="Arial" w:eastAsia="Times New Roman" w:hAnsi="Arial" w:cs="Arial"/>
          <w:sz w:val="20"/>
          <w:szCs w:val="20"/>
        </w:rPr>
        <w:t xml:space="preserve">, G., </w:t>
      </w:r>
      <w:proofErr w:type="spellStart"/>
      <w:r w:rsidRPr="00715BB8">
        <w:rPr>
          <w:rFonts w:ascii="Arial" w:eastAsia="Times New Roman" w:hAnsi="Arial" w:cs="Arial"/>
          <w:sz w:val="20"/>
          <w:szCs w:val="20"/>
        </w:rPr>
        <w:t>Menemenlis</w:t>
      </w:r>
      <w:proofErr w:type="spellEnd"/>
      <w:r w:rsidRPr="00715BB8">
        <w:rPr>
          <w:rFonts w:ascii="Arial" w:eastAsia="Times New Roman" w:hAnsi="Arial" w:cs="Arial"/>
          <w:sz w:val="20"/>
          <w:szCs w:val="20"/>
        </w:rPr>
        <w:t xml:space="preserve">, D., Menendez, M., </w:t>
      </w:r>
      <w:proofErr w:type="spellStart"/>
      <w:r w:rsidRPr="00715BB8">
        <w:rPr>
          <w:rFonts w:ascii="Arial" w:eastAsia="Times New Roman" w:hAnsi="Arial" w:cs="Arial"/>
          <w:sz w:val="20"/>
          <w:szCs w:val="20"/>
        </w:rPr>
        <w:t>Monnier</w:t>
      </w:r>
      <w:proofErr w:type="spellEnd"/>
      <w:r w:rsidRPr="00715BB8">
        <w:rPr>
          <w:rFonts w:ascii="Arial" w:eastAsia="Times New Roman" w:hAnsi="Arial" w:cs="Arial"/>
          <w:sz w:val="20"/>
          <w:szCs w:val="20"/>
        </w:rPr>
        <w:t xml:space="preserve">, G., </w:t>
      </w:r>
      <w:proofErr w:type="spellStart"/>
      <w:r w:rsidRPr="00715BB8">
        <w:rPr>
          <w:rFonts w:ascii="Arial" w:eastAsia="Times New Roman" w:hAnsi="Arial" w:cs="Arial"/>
          <w:sz w:val="20"/>
          <w:szCs w:val="20"/>
        </w:rPr>
        <w:t>Mouche</w:t>
      </w:r>
      <w:proofErr w:type="spellEnd"/>
      <w:r w:rsidRPr="00715BB8">
        <w:rPr>
          <w:rFonts w:ascii="Arial" w:eastAsia="Times New Roman" w:hAnsi="Arial" w:cs="Arial"/>
          <w:sz w:val="20"/>
          <w:szCs w:val="20"/>
        </w:rPr>
        <w:t xml:space="preserve">, A., </w:t>
      </w:r>
      <w:proofErr w:type="spellStart"/>
      <w:r w:rsidRPr="00715BB8">
        <w:rPr>
          <w:rFonts w:ascii="Arial" w:eastAsia="Times New Roman" w:hAnsi="Arial" w:cs="Arial"/>
          <w:sz w:val="20"/>
          <w:szCs w:val="20"/>
        </w:rPr>
        <w:t>Nouguier</w:t>
      </w:r>
      <w:proofErr w:type="spellEnd"/>
      <w:r w:rsidRPr="00715BB8">
        <w:rPr>
          <w:rFonts w:ascii="Arial" w:eastAsia="Times New Roman" w:hAnsi="Arial" w:cs="Arial"/>
          <w:sz w:val="20"/>
          <w:szCs w:val="20"/>
        </w:rPr>
        <w:t xml:space="preserve">, F., </w:t>
      </w:r>
      <w:proofErr w:type="spellStart"/>
      <w:r w:rsidRPr="00715BB8">
        <w:rPr>
          <w:rFonts w:ascii="Arial" w:eastAsia="Times New Roman" w:hAnsi="Arial" w:cs="Arial"/>
          <w:sz w:val="20"/>
          <w:szCs w:val="20"/>
        </w:rPr>
        <w:t>Nurser</w:t>
      </w:r>
      <w:proofErr w:type="spellEnd"/>
      <w:r w:rsidRPr="00715BB8">
        <w:rPr>
          <w:rFonts w:ascii="Arial" w:eastAsia="Times New Roman" w:hAnsi="Arial" w:cs="Arial"/>
          <w:sz w:val="20"/>
          <w:szCs w:val="20"/>
        </w:rPr>
        <w:t xml:space="preserve">, G., </w:t>
      </w:r>
      <w:proofErr w:type="spellStart"/>
      <w:r w:rsidRPr="00715BB8">
        <w:rPr>
          <w:rFonts w:ascii="Arial" w:eastAsia="Times New Roman" w:hAnsi="Arial" w:cs="Arial"/>
          <w:sz w:val="20"/>
          <w:szCs w:val="20"/>
        </w:rPr>
        <w:t>Rampal</w:t>
      </w:r>
      <w:proofErr w:type="spellEnd"/>
      <w:r w:rsidRPr="00715BB8">
        <w:rPr>
          <w:rFonts w:ascii="Arial" w:eastAsia="Times New Roman" w:hAnsi="Arial" w:cs="Arial"/>
          <w:sz w:val="20"/>
          <w:szCs w:val="20"/>
        </w:rPr>
        <w:t xml:space="preserve">, P., </w:t>
      </w:r>
      <w:proofErr w:type="spellStart"/>
      <w:r w:rsidRPr="00715BB8">
        <w:rPr>
          <w:rFonts w:ascii="Arial" w:eastAsia="Times New Roman" w:hAnsi="Arial" w:cs="Arial"/>
          <w:sz w:val="20"/>
          <w:szCs w:val="20"/>
        </w:rPr>
        <w:t>Reniers</w:t>
      </w:r>
      <w:proofErr w:type="spellEnd"/>
      <w:r w:rsidRPr="00715BB8">
        <w:rPr>
          <w:rFonts w:ascii="Arial" w:eastAsia="Times New Roman" w:hAnsi="Arial" w:cs="Arial"/>
          <w:sz w:val="20"/>
          <w:szCs w:val="20"/>
        </w:rPr>
        <w:t xml:space="preserve">, A., Rodriguez, E., </w:t>
      </w:r>
      <w:proofErr w:type="spellStart"/>
      <w:r w:rsidRPr="00715BB8">
        <w:rPr>
          <w:rFonts w:ascii="Arial" w:eastAsia="Times New Roman" w:hAnsi="Arial" w:cs="Arial"/>
          <w:sz w:val="20"/>
          <w:szCs w:val="20"/>
        </w:rPr>
        <w:t>Stopa</w:t>
      </w:r>
      <w:proofErr w:type="spellEnd"/>
      <w:r w:rsidRPr="00715BB8">
        <w:rPr>
          <w:rFonts w:ascii="Arial" w:eastAsia="Times New Roman" w:hAnsi="Arial" w:cs="Arial"/>
          <w:sz w:val="20"/>
          <w:szCs w:val="20"/>
        </w:rPr>
        <w:t xml:space="preserve">, J., </w:t>
      </w:r>
      <w:proofErr w:type="spellStart"/>
      <w:r w:rsidRPr="00715BB8">
        <w:rPr>
          <w:rFonts w:ascii="Arial" w:eastAsia="Times New Roman" w:hAnsi="Arial" w:cs="Arial"/>
          <w:sz w:val="20"/>
          <w:szCs w:val="20"/>
        </w:rPr>
        <w:t>Tison</w:t>
      </w:r>
      <w:proofErr w:type="spellEnd"/>
      <w:r w:rsidRPr="00715BB8">
        <w:rPr>
          <w:rFonts w:ascii="Arial" w:eastAsia="Times New Roman" w:hAnsi="Arial" w:cs="Arial"/>
          <w:sz w:val="20"/>
          <w:szCs w:val="20"/>
        </w:rPr>
        <w:t xml:space="preserve">, C., </w:t>
      </w:r>
      <w:proofErr w:type="spellStart"/>
      <w:r w:rsidRPr="00715BB8">
        <w:rPr>
          <w:rFonts w:ascii="Arial" w:eastAsia="Times New Roman" w:hAnsi="Arial" w:cs="Arial"/>
          <w:sz w:val="20"/>
          <w:szCs w:val="20"/>
        </w:rPr>
        <w:t>Ubelmann</w:t>
      </w:r>
      <w:proofErr w:type="spellEnd"/>
      <w:r w:rsidRPr="00715BB8">
        <w:rPr>
          <w:rFonts w:ascii="Arial" w:eastAsia="Times New Roman" w:hAnsi="Arial" w:cs="Arial"/>
          <w:sz w:val="20"/>
          <w:szCs w:val="20"/>
        </w:rPr>
        <w:t xml:space="preserve">, C., van </w:t>
      </w:r>
      <w:proofErr w:type="spellStart"/>
      <w:r w:rsidRPr="00715BB8">
        <w:rPr>
          <w:rFonts w:ascii="Arial" w:eastAsia="Times New Roman" w:hAnsi="Arial" w:cs="Arial"/>
          <w:sz w:val="20"/>
          <w:szCs w:val="20"/>
        </w:rPr>
        <w:t>Sebille</w:t>
      </w:r>
      <w:proofErr w:type="spellEnd"/>
      <w:r w:rsidRPr="00715BB8">
        <w:rPr>
          <w:rFonts w:ascii="Arial" w:eastAsia="Times New Roman" w:hAnsi="Arial" w:cs="Arial"/>
          <w:sz w:val="20"/>
          <w:szCs w:val="20"/>
        </w:rPr>
        <w:t xml:space="preserve">, E., and </w:t>
      </w:r>
      <w:proofErr w:type="spellStart"/>
      <w:r w:rsidRPr="00715BB8">
        <w:rPr>
          <w:rFonts w:ascii="Arial" w:eastAsia="Times New Roman" w:hAnsi="Arial" w:cs="Arial"/>
          <w:sz w:val="20"/>
          <w:szCs w:val="20"/>
        </w:rPr>
        <w:t>Xie</w:t>
      </w:r>
      <w:proofErr w:type="spellEnd"/>
      <w:r w:rsidRPr="00715BB8">
        <w:rPr>
          <w:rFonts w:ascii="Arial" w:eastAsia="Times New Roman" w:hAnsi="Arial" w:cs="Arial"/>
          <w:sz w:val="20"/>
          <w:szCs w:val="20"/>
        </w:rPr>
        <w:t xml:space="preserve">, J. (2018) Measuring currents, ice drift, and waves from space: the Sea surface </w:t>
      </w:r>
      <w:proofErr w:type="spellStart"/>
      <w:r w:rsidRPr="00715BB8">
        <w:rPr>
          <w:rFonts w:ascii="Arial" w:eastAsia="Times New Roman" w:hAnsi="Arial" w:cs="Arial"/>
          <w:sz w:val="20"/>
          <w:szCs w:val="20"/>
        </w:rPr>
        <w:t>KInematics</w:t>
      </w:r>
      <w:proofErr w:type="spellEnd"/>
      <w:r w:rsidRPr="00715BB8">
        <w:rPr>
          <w:rFonts w:ascii="Arial" w:eastAsia="Times New Roman" w:hAnsi="Arial" w:cs="Arial"/>
          <w:sz w:val="20"/>
          <w:szCs w:val="20"/>
        </w:rPr>
        <w:t xml:space="preserve"> </w:t>
      </w:r>
      <w:proofErr w:type="spellStart"/>
      <w:r w:rsidRPr="00715BB8">
        <w:rPr>
          <w:rFonts w:ascii="Arial" w:eastAsia="Times New Roman" w:hAnsi="Arial" w:cs="Arial"/>
          <w:sz w:val="20"/>
          <w:szCs w:val="20"/>
        </w:rPr>
        <w:t>Multiscale</w:t>
      </w:r>
      <w:proofErr w:type="spellEnd"/>
      <w:r w:rsidRPr="00715BB8">
        <w:rPr>
          <w:rFonts w:ascii="Arial" w:eastAsia="Times New Roman" w:hAnsi="Arial" w:cs="Arial"/>
          <w:sz w:val="20"/>
          <w:szCs w:val="20"/>
        </w:rPr>
        <w:t xml:space="preserve"> monitoring (SKIM) concept, </w:t>
      </w:r>
      <w:r w:rsidRPr="000E5F0F">
        <w:rPr>
          <w:rFonts w:ascii="Arial" w:eastAsia="Times New Roman" w:hAnsi="Arial" w:cs="Arial"/>
          <w:i/>
          <w:sz w:val="20"/>
          <w:szCs w:val="20"/>
        </w:rPr>
        <w:t>Ocean Sci.,</w:t>
      </w:r>
      <w:r w:rsidRPr="00715BB8">
        <w:rPr>
          <w:rFonts w:ascii="Arial" w:eastAsia="Times New Roman" w:hAnsi="Arial" w:cs="Arial"/>
          <w:sz w:val="20"/>
          <w:szCs w:val="20"/>
        </w:rPr>
        <w:t xml:space="preserve"> 14, 337-354, </w:t>
      </w:r>
      <w:proofErr w:type="spellStart"/>
      <w:r w:rsidRPr="00715BB8">
        <w:rPr>
          <w:rFonts w:ascii="Arial" w:eastAsia="Times New Roman" w:hAnsi="Arial" w:cs="Arial"/>
          <w:sz w:val="20"/>
          <w:szCs w:val="20"/>
        </w:rPr>
        <w:t>doi</w:t>
      </w:r>
      <w:proofErr w:type="spellEnd"/>
      <w:r w:rsidRPr="00715BB8">
        <w:rPr>
          <w:rFonts w:ascii="Arial" w:eastAsia="Times New Roman" w:hAnsi="Arial" w:cs="Arial"/>
          <w:sz w:val="20"/>
          <w:szCs w:val="20"/>
        </w:rPr>
        <w:t xml:space="preserve">: 10.5194/os-14-337-2018. </w:t>
      </w:r>
    </w:p>
    <w:p w14:paraId="391D9DCE" w14:textId="77777777" w:rsidR="00003F89" w:rsidRDefault="0026597A" w:rsidP="00003F89">
      <w:pPr>
        <w:widowControl w:val="0"/>
        <w:autoSpaceDE w:val="0"/>
        <w:autoSpaceDN w:val="0"/>
        <w:adjustRightInd w:val="0"/>
        <w:spacing w:before="100" w:line="480" w:lineRule="auto"/>
        <w:ind w:left="480" w:hanging="480"/>
        <w:rPr>
          <w:rFonts w:ascii="Arial" w:hAnsi="Arial" w:cs="Arial"/>
          <w:noProof/>
          <w:sz w:val="20"/>
          <w:lang w:val="en-US"/>
        </w:rPr>
      </w:pPr>
      <w:r w:rsidRPr="00715BB8">
        <w:rPr>
          <w:rFonts w:ascii="Arial" w:hAnsi="Arial" w:cs="Arial"/>
          <w:noProof/>
          <w:sz w:val="20"/>
          <w:lang w:val="en-US"/>
        </w:rPr>
        <w:t xml:space="preserve">Banzon, V., Smith, T. M., Mike Chin, T., Liu, C., and Hankins, W. (2016). A long-term record of blended satellite and in situ sea-surface temperature for climate monitoring, modeling and environmental studies. </w:t>
      </w:r>
      <w:r w:rsidRPr="00715BB8">
        <w:rPr>
          <w:rFonts w:ascii="Arial" w:hAnsi="Arial" w:cs="Arial"/>
          <w:i/>
          <w:iCs/>
          <w:noProof/>
          <w:sz w:val="20"/>
          <w:lang w:val="en-US"/>
        </w:rPr>
        <w:t>Earth Syst. Sci. Data</w:t>
      </w:r>
      <w:r w:rsidRPr="00715BB8">
        <w:rPr>
          <w:rFonts w:ascii="Arial" w:hAnsi="Arial" w:cs="Arial"/>
          <w:noProof/>
          <w:sz w:val="20"/>
          <w:lang w:val="en-US"/>
        </w:rPr>
        <w:t xml:space="preserve"> 8, 165–176, doi:10.5194/essd-8-165-2016.</w:t>
      </w:r>
    </w:p>
    <w:p w14:paraId="6758F1C4" w14:textId="77777777" w:rsidR="00973F12" w:rsidRDefault="005B6F21" w:rsidP="00973F12">
      <w:pPr>
        <w:widowControl w:val="0"/>
        <w:autoSpaceDE w:val="0"/>
        <w:autoSpaceDN w:val="0"/>
        <w:adjustRightInd w:val="0"/>
        <w:spacing w:before="100" w:line="480" w:lineRule="auto"/>
        <w:ind w:left="480" w:hanging="480"/>
        <w:rPr>
          <w:rFonts w:ascii="Arial" w:hAnsi="Arial" w:cs="Arial"/>
          <w:noProof/>
          <w:sz w:val="20"/>
          <w:lang w:val="en-US"/>
        </w:rPr>
      </w:pPr>
      <w:proofErr w:type="spellStart"/>
      <w:r w:rsidRPr="009D458F">
        <w:rPr>
          <w:rFonts w:ascii="Arial" w:hAnsi="Arial" w:cs="Arial"/>
          <w:sz w:val="20"/>
          <w:szCs w:val="20"/>
        </w:rPr>
        <w:t>Blomquist</w:t>
      </w:r>
      <w:proofErr w:type="spellEnd"/>
      <w:r w:rsidR="00AD3269" w:rsidRPr="009D458F">
        <w:rPr>
          <w:rFonts w:ascii="Arial" w:hAnsi="Arial" w:cs="Arial"/>
          <w:sz w:val="20"/>
          <w:szCs w:val="20"/>
        </w:rPr>
        <w:t>, W. B.,</w:t>
      </w:r>
      <w:r w:rsidRPr="009D458F">
        <w:rPr>
          <w:rFonts w:ascii="Arial" w:hAnsi="Arial" w:cs="Arial"/>
          <w:sz w:val="20"/>
          <w:szCs w:val="20"/>
        </w:rPr>
        <w:t xml:space="preserve"> </w:t>
      </w:r>
      <w:proofErr w:type="spellStart"/>
      <w:r w:rsidR="00275B8A" w:rsidRPr="009D458F">
        <w:rPr>
          <w:rFonts w:ascii="Arial" w:eastAsia="Times New Roman" w:hAnsi="Arial" w:cs="Arial"/>
          <w:sz w:val="20"/>
          <w:szCs w:val="20"/>
        </w:rPr>
        <w:t>Brumer</w:t>
      </w:r>
      <w:proofErr w:type="spellEnd"/>
      <w:r w:rsidR="00AD3269" w:rsidRPr="009D458F">
        <w:rPr>
          <w:rFonts w:ascii="Arial" w:eastAsia="Times New Roman" w:hAnsi="Arial" w:cs="Arial"/>
          <w:sz w:val="20"/>
          <w:szCs w:val="20"/>
        </w:rPr>
        <w:t>, S. E.,</w:t>
      </w:r>
      <w:r w:rsidR="00275B8A" w:rsidRPr="009D458F">
        <w:rPr>
          <w:rFonts w:ascii="Arial" w:eastAsia="Times New Roman" w:hAnsi="Arial" w:cs="Arial"/>
          <w:sz w:val="20"/>
          <w:szCs w:val="20"/>
        </w:rPr>
        <w:t xml:space="preserve"> </w:t>
      </w:r>
      <w:proofErr w:type="spellStart"/>
      <w:proofErr w:type="gramStart"/>
      <w:r w:rsidR="00275B8A" w:rsidRPr="009D458F">
        <w:rPr>
          <w:rFonts w:ascii="Arial" w:eastAsia="Times New Roman" w:hAnsi="Arial" w:cs="Arial"/>
          <w:sz w:val="20"/>
          <w:szCs w:val="20"/>
        </w:rPr>
        <w:t>Fairall</w:t>
      </w:r>
      <w:proofErr w:type="spellEnd"/>
      <w:r w:rsidR="00275B8A" w:rsidRPr="009D458F">
        <w:rPr>
          <w:rFonts w:ascii="Arial" w:eastAsia="Times New Roman" w:hAnsi="Arial" w:cs="Arial"/>
          <w:sz w:val="20"/>
          <w:szCs w:val="20"/>
        </w:rPr>
        <w:t xml:space="preserve"> </w:t>
      </w:r>
      <w:r w:rsidR="00AD3269" w:rsidRPr="009D458F">
        <w:rPr>
          <w:rFonts w:ascii="Arial" w:eastAsia="Times New Roman" w:hAnsi="Arial" w:cs="Arial"/>
          <w:sz w:val="20"/>
          <w:szCs w:val="20"/>
        </w:rPr>
        <w:t>,</w:t>
      </w:r>
      <w:proofErr w:type="gramEnd"/>
      <w:r w:rsidR="00AD3269" w:rsidRPr="009D458F">
        <w:rPr>
          <w:rFonts w:ascii="Arial" w:eastAsia="Times New Roman" w:hAnsi="Arial" w:cs="Arial"/>
          <w:sz w:val="20"/>
          <w:szCs w:val="20"/>
        </w:rPr>
        <w:t xml:space="preserve"> C. W., </w:t>
      </w:r>
      <w:proofErr w:type="spellStart"/>
      <w:r w:rsidR="00275B8A" w:rsidRPr="009D458F">
        <w:rPr>
          <w:rFonts w:ascii="Arial" w:eastAsia="Times New Roman" w:hAnsi="Arial" w:cs="Arial"/>
          <w:sz w:val="20"/>
          <w:szCs w:val="20"/>
        </w:rPr>
        <w:t>Huebert</w:t>
      </w:r>
      <w:proofErr w:type="spellEnd"/>
      <w:r w:rsidR="00AD3269" w:rsidRPr="009D458F">
        <w:rPr>
          <w:rFonts w:ascii="Arial" w:eastAsia="Times New Roman" w:hAnsi="Arial" w:cs="Arial"/>
          <w:sz w:val="20"/>
          <w:szCs w:val="20"/>
        </w:rPr>
        <w:t xml:space="preserve">, B. J., </w:t>
      </w:r>
      <w:r w:rsidR="00275B8A" w:rsidRPr="009D458F">
        <w:rPr>
          <w:rFonts w:ascii="Arial" w:eastAsia="Times New Roman" w:hAnsi="Arial" w:cs="Arial"/>
          <w:sz w:val="20"/>
          <w:szCs w:val="20"/>
        </w:rPr>
        <w:t>Zappa</w:t>
      </w:r>
      <w:r w:rsidR="00AD3269" w:rsidRPr="009D458F">
        <w:rPr>
          <w:rFonts w:ascii="Arial" w:eastAsia="Times New Roman" w:hAnsi="Arial" w:cs="Arial"/>
          <w:sz w:val="20"/>
          <w:szCs w:val="20"/>
        </w:rPr>
        <w:t xml:space="preserve">, C. J., </w:t>
      </w:r>
      <w:r w:rsidR="00275B8A" w:rsidRPr="009D458F">
        <w:rPr>
          <w:rFonts w:ascii="Arial" w:eastAsia="Times New Roman" w:hAnsi="Arial" w:cs="Arial"/>
          <w:sz w:val="20"/>
          <w:szCs w:val="20"/>
        </w:rPr>
        <w:t>Brooks</w:t>
      </w:r>
      <w:r w:rsidR="00AD3269" w:rsidRPr="009D458F">
        <w:rPr>
          <w:rFonts w:ascii="Arial" w:eastAsia="Times New Roman" w:hAnsi="Arial" w:cs="Arial"/>
          <w:sz w:val="20"/>
          <w:szCs w:val="20"/>
        </w:rPr>
        <w:t>, I. M.,</w:t>
      </w:r>
      <w:r w:rsidR="00275B8A" w:rsidRPr="009D458F">
        <w:rPr>
          <w:rFonts w:ascii="Arial" w:eastAsia="Times New Roman" w:hAnsi="Arial" w:cs="Arial"/>
          <w:sz w:val="20"/>
          <w:szCs w:val="20"/>
        </w:rPr>
        <w:t xml:space="preserve"> Yang</w:t>
      </w:r>
      <w:r w:rsidR="00AD3269" w:rsidRPr="009D458F">
        <w:rPr>
          <w:rFonts w:ascii="Arial" w:eastAsia="Times New Roman" w:hAnsi="Arial" w:cs="Arial"/>
          <w:sz w:val="20"/>
          <w:szCs w:val="20"/>
        </w:rPr>
        <w:t xml:space="preserve">, M., </w:t>
      </w:r>
      <w:proofErr w:type="spellStart"/>
      <w:r w:rsidR="00275B8A" w:rsidRPr="009D458F">
        <w:rPr>
          <w:rFonts w:ascii="Arial" w:eastAsia="Times New Roman" w:hAnsi="Arial" w:cs="Arial"/>
          <w:sz w:val="20"/>
          <w:szCs w:val="20"/>
        </w:rPr>
        <w:t>Bariteau</w:t>
      </w:r>
      <w:proofErr w:type="spellEnd"/>
      <w:r w:rsidR="00AD3269" w:rsidRPr="009D458F">
        <w:rPr>
          <w:rFonts w:ascii="Arial" w:eastAsia="Times New Roman" w:hAnsi="Arial" w:cs="Arial"/>
          <w:sz w:val="20"/>
          <w:szCs w:val="20"/>
        </w:rPr>
        <w:t xml:space="preserve">, L., </w:t>
      </w:r>
      <w:proofErr w:type="spellStart"/>
      <w:r w:rsidR="00275B8A" w:rsidRPr="009D458F">
        <w:rPr>
          <w:rFonts w:ascii="Arial" w:eastAsia="Times New Roman" w:hAnsi="Arial" w:cs="Arial"/>
          <w:sz w:val="20"/>
          <w:szCs w:val="20"/>
        </w:rPr>
        <w:t>Prytherch</w:t>
      </w:r>
      <w:proofErr w:type="spellEnd"/>
      <w:r w:rsidR="00AD3269" w:rsidRPr="009D458F">
        <w:rPr>
          <w:rFonts w:ascii="Arial" w:eastAsia="Times New Roman" w:hAnsi="Arial" w:cs="Arial"/>
          <w:sz w:val="20"/>
          <w:szCs w:val="20"/>
        </w:rPr>
        <w:t xml:space="preserve">, J., </w:t>
      </w:r>
      <w:r w:rsidR="00275B8A" w:rsidRPr="009D458F">
        <w:rPr>
          <w:rFonts w:ascii="Arial" w:eastAsia="Times New Roman" w:hAnsi="Arial" w:cs="Arial"/>
          <w:sz w:val="20"/>
          <w:szCs w:val="20"/>
        </w:rPr>
        <w:t>Hare</w:t>
      </w:r>
      <w:r w:rsidR="00AD3269" w:rsidRPr="009D458F">
        <w:rPr>
          <w:rFonts w:ascii="Arial" w:eastAsia="Times New Roman" w:hAnsi="Arial" w:cs="Arial"/>
          <w:sz w:val="20"/>
          <w:szCs w:val="20"/>
        </w:rPr>
        <w:t xml:space="preserve">, J. E., </w:t>
      </w:r>
      <w:proofErr w:type="spellStart"/>
      <w:r w:rsidR="00275B8A" w:rsidRPr="009D458F">
        <w:rPr>
          <w:rFonts w:ascii="Arial" w:eastAsia="Times New Roman" w:hAnsi="Arial" w:cs="Arial"/>
          <w:sz w:val="20"/>
          <w:szCs w:val="20"/>
        </w:rPr>
        <w:t>Czerski</w:t>
      </w:r>
      <w:proofErr w:type="spellEnd"/>
      <w:r w:rsidR="00AD3269" w:rsidRPr="009D458F">
        <w:rPr>
          <w:rFonts w:ascii="Arial" w:eastAsia="Times New Roman" w:hAnsi="Arial" w:cs="Arial"/>
          <w:sz w:val="20"/>
          <w:szCs w:val="20"/>
        </w:rPr>
        <w:t xml:space="preserve">, H., </w:t>
      </w:r>
      <w:proofErr w:type="spellStart"/>
      <w:r w:rsidR="00275B8A" w:rsidRPr="009D458F">
        <w:rPr>
          <w:rFonts w:ascii="Arial" w:eastAsia="Times New Roman" w:hAnsi="Arial" w:cs="Arial"/>
          <w:sz w:val="20"/>
          <w:szCs w:val="20"/>
        </w:rPr>
        <w:t>Matei</w:t>
      </w:r>
      <w:proofErr w:type="spellEnd"/>
      <w:r w:rsidR="00AD3269" w:rsidRPr="009D458F">
        <w:rPr>
          <w:rFonts w:ascii="Arial" w:eastAsia="Times New Roman" w:hAnsi="Arial" w:cs="Arial"/>
          <w:sz w:val="20"/>
          <w:szCs w:val="20"/>
        </w:rPr>
        <w:t xml:space="preserve">, A., </w:t>
      </w:r>
      <w:r w:rsidR="00275B8A" w:rsidRPr="009D458F">
        <w:rPr>
          <w:rFonts w:ascii="Arial" w:eastAsia="Times New Roman" w:hAnsi="Arial" w:cs="Arial"/>
          <w:sz w:val="20"/>
          <w:szCs w:val="20"/>
        </w:rPr>
        <w:t>Pascal</w:t>
      </w:r>
      <w:r w:rsidR="00AD3269" w:rsidRPr="009D458F">
        <w:rPr>
          <w:rFonts w:ascii="Arial" w:eastAsia="Times New Roman" w:hAnsi="Arial" w:cs="Arial"/>
          <w:sz w:val="20"/>
          <w:szCs w:val="20"/>
        </w:rPr>
        <w:t xml:space="preserve">, R. W., </w:t>
      </w:r>
      <w:r w:rsidR="00275B8A" w:rsidRPr="009D458F">
        <w:rPr>
          <w:rFonts w:ascii="Arial" w:hAnsi="Arial" w:cs="Arial"/>
          <w:sz w:val="20"/>
          <w:szCs w:val="20"/>
        </w:rPr>
        <w:t xml:space="preserve">(2018) </w:t>
      </w:r>
      <w:r w:rsidR="00AD3269" w:rsidRPr="009D458F">
        <w:rPr>
          <w:rFonts w:ascii="Arial" w:eastAsia="Times New Roman" w:hAnsi="Arial" w:cs="Arial"/>
          <w:sz w:val="20"/>
          <w:szCs w:val="20"/>
        </w:rPr>
        <w:t>Wind Speed and Sea State Dependencies of Air</w:t>
      </w:r>
      <w:r w:rsidR="00AD3269" w:rsidRPr="009D458F">
        <w:rPr>
          <w:rFonts w:ascii="American Typewriter" w:eastAsia="Times New Roman" w:hAnsi="American Typewriter" w:cs="American Typewriter"/>
          <w:sz w:val="20"/>
          <w:szCs w:val="20"/>
        </w:rPr>
        <w:t>‐</w:t>
      </w:r>
      <w:r w:rsidR="00AD3269" w:rsidRPr="009D458F">
        <w:rPr>
          <w:rFonts w:ascii="Arial" w:eastAsia="Times New Roman" w:hAnsi="Arial" w:cs="Arial"/>
          <w:sz w:val="20"/>
          <w:szCs w:val="20"/>
        </w:rPr>
        <w:t>Sea Gas Transfer: Results From the High Wind Speed Gas Exchange Study (</w:t>
      </w:r>
      <w:proofErr w:type="spellStart"/>
      <w:r w:rsidR="00AD3269" w:rsidRPr="009D458F">
        <w:rPr>
          <w:rFonts w:ascii="Arial" w:eastAsia="Times New Roman" w:hAnsi="Arial" w:cs="Arial"/>
          <w:sz w:val="20"/>
          <w:szCs w:val="20"/>
        </w:rPr>
        <w:t>HiWinGS</w:t>
      </w:r>
      <w:proofErr w:type="spellEnd"/>
      <w:r w:rsidR="00AD3269" w:rsidRPr="009D458F">
        <w:rPr>
          <w:rFonts w:ascii="Arial" w:eastAsia="Times New Roman" w:hAnsi="Arial" w:cs="Arial"/>
          <w:sz w:val="20"/>
          <w:szCs w:val="20"/>
        </w:rPr>
        <w:t>)</w:t>
      </w:r>
      <w:r w:rsidR="00C43794" w:rsidRPr="009D458F">
        <w:rPr>
          <w:rFonts w:ascii="Arial" w:eastAsia="Times New Roman" w:hAnsi="Arial" w:cs="Arial"/>
          <w:sz w:val="20"/>
          <w:szCs w:val="20"/>
        </w:rPr>
        <w:t xml:space="preserve">, </w:t>
      </w:r>
      <w:r w:rsidR="00C541BB">
        <w:rPr>
          <w:rStyle w:val="bibbooktitle"/>
          <w:rFonts w:ascii="Arial" w:eastAsia="Times New Roman" w:hAnsi="Arial" w:cs="Arial"/>
          <w:i/>
          <w:sz w:val="20"/>
          <w:szCs w:val="20"/>
        </w:rPr>
        <w:t>J.</w:t>
      </w:r>
      <w:r w:rsidR="00C541BB" w:rsidRPr="00715BB8">
        <w:rPr>
          <w:rStyle w:val="bibbooktitle"/>
          <w:rFonts w:ascii="Arial" w:eastAsia="Times New Roman" w:hAnsi="Arial" w:cs="Arial"/>
          <w:i/>
          <w:sz w:val="20"/>
          <w:szCs w:val="20"/>
        </w:rPr>
        <w:t xml:space="preserve"> </w:t>
      </w:r>
      <w:proofErr w:type="spellStart"/>
      <w:r w:rsidR="00C541BB">
        <w:rPr>
          <w:rStyle w:val="bibbooktitle"/>
          <w:rFonts w:ascii="Arial" w:eastAsia="Times New Roman" w:hAnsi="Arial" w:cs="Arial"/>
          <w:i/>
          <w:sz w:val="20"/>
          <w:szCs w:val="20"/>
        </w:rPr>
        <w:t>Geophys</w:t>
      </w:r>
      <w:proofErr w:type="spellEnd"/>
      <w:r w:rsidR="00C541BB">
        <w:rPr>
          <w:rStyle w:val="bibbooktitle"/>
          <w:rFonts w:ascii="Arial" w:eastAsia="Times New Roman" w:hAnsi="Arial" w:cs="Arial"/>
          <w:i/>
          <w:sz w:val="20"/>
          <w:szCs w:val="20"/>
        </w:rPr>
        <w:t>. Res-</w:t>
      </w:r>
      <w:r w:rsidR="00C541BB" w:rsidRPr="00715BB8">
        <w:rPr>
          <w:rStyle w:val="bibbooktitle"/>
          <w:rFonts w:ascii="Arial" w:eastAsia="Times New Roman" w:hAnsi="Arial" w:cs="Arial"/>
          <w:i/>
          <w:sz w:val="20"/>
          <w:szCs w:val="20"/>
        </w:rPr>
        <w:t>Oceans</w:t>
      </w:r>
      <w:r w:rsidR="00971C23" w:rsidRPr="009D458F">
        <w:rPr>
          <w:rFonts w:ascii="Arial" w:eastAsia="Times New Roman" w:hAnsi="Arial" w:cs="Arial"/>
          <w:sz w:val="20"/>
          <w:szCs w:val="20"/>
        </w:rPr>
        <w:t xml:space="preserve">, </w:t>
      </w:r>
      <w:r w:rsidR="00F51FC1">
        <w:rPr>
          <w:rFonts w:ascii="Arial" w:eastAsia="Times New Roman" w:hAnsi="Arial" w:cs="Arial"/>
          <w:sz w:val="20"/>
          <w:szCs w:val="20"/>
        </w:rPr>
        <w:t xml:space="preserve">122(10), </w:t>
      </w:r>
      <w:proofErr w:type="spellStart"/>
      <w:r w:rsidR="00275B8A" w:rsidRPr="009D458F">
        <w:rPr>
          <w:rFonts w:ascii="Arial" w:hAnsi="Arial" w:cs="Arial"/>
          <w:sz w:val="20"/>
          <w:szCs w:val="20"/>
        </w:rPr>
        <w:t>doi</w:t>
      </w:r>
      <w:proofErr w:type="spellEnd"/>
      <w:r w:rsidR="00275B8A" w:rsidRPr="009D458F">
        <w:rPr>
          <w:rFonts w:ascii="Arial" w:hAnsi="Arial" w:cs="Arial"/>
          <w:sz w:val="20"/>
          <w:szCs w:val="20"/>
        </w:rPr>
        <w:t xml:space="preserve">: </w:t>
      </w:r>
      <w:r w:rsidR="00C5774D" w:rsidRPr="009D458F">
        <w:rPr>
          <w:rFonts w:ascii="Arial" w:eastAsia="Times New Roman" w:hAnsi="Arial" w:cs="Arial"/>
          <w:sz w:val="20"/>
          <w:szCs w:val="20"/>
        </w:rPr>
        <w:t>10.1002/2017JC013181</w:t>
      </w:r>
    </w:p>
    <w:p w14:paraId="39E2B3F6" w14:textId="2EE10365" w:rsidR="001E1773" w:rsidRDefault="001E1773" w:rsidP="00D00ABC">
      <w:pPr>
        <w:widowControl w:val="0"/>
        <w:autoSpaceDE w:val="0"/>
        <w:autoSpaceDN w:val="0"/>
        <w:adjustRightInd w:val="0"/>
        <w:spacing w:before="100" w:line="480" w:lineRule="auto"/>
        <w:ind w:left="480" w:hanging="480"/>
        <w:rPr>
          <w:rFonts w:ascii="Arial" w:hAnsi="Arial" w:cs="Arial"/>
          <w:sz w:val="20"/>
          <w:szCs w:val="20"/>
        </w:rPr>
      </w:pPr>
      <w:proofErr w:type="spellStart"/>
      <w:r>
        <w:rPr>
          <w:rFonts w:ascii="Arial" w:hAnsi="Arial" w:cs="Arial"/>
          <w:sz w:val="20"/>
          <w:szCs w:val="20"/>
        </w:rPr>
        <w:t>Chapron</w:t>
      </w:r>
      <w:proofErr w:type="spellEnd"/>
      <w:r>
        <w:rPr>
          <w:rFonts w:ascii="Arial" w:hAnsi="Arial" w:cs="Arial"/>
          <w:sz w:val="20"/>
          <w:szCs w:val="20"/>
        </w:rPr>
        <w:t xml:space="preserve">, B., </w:t>
      </w:r>
      <w:proofErr w:type="spellStart"/>
      <w:r>
        <w:rPr>
          <w:rFonts w:ascii="Arial" w:hAnsi="Arial" w:cs="Arial"/>
          <w:sz w:val="20"/>
          <w:szCs w:val="20"/>
        </w:rPr>
        <w:t>Johannessen</w:t>
      </w:r>
      <w:proofErr w:type="spellEnd"/>
      <w:r>
        <w:rPr>
          <w:rFonts w:ascii="Arial" w:hAnsi="Arial" w:cs="Arial"/>
          <w:sz w:val="20"/>
          <w:szCs w:val="20"/>
        </w:rPr>
        <w:t xml:space="preserve">, J. A., </w:t>
      </w:r>
      <w:proofErr w:type="spellStart"/>
      <w:r>
        <w:rPr>
          <w:rFonts w:ascii="Arial" w:hAnsi="Arial" w:cs="Arial"/>
          <w:sz w:val="20"/>
          <w:szCs w:val="20"/>
        </w:rPr>
        <w:t>Donlon</w:t>
      </w:r>
      <w:proofErr w:type="spellEnd"/>
      <w:r>
        <w:rPr>
          <w:rFonts w:ascii="Arial" w:hAnsi="Arial" w:cs="Arial"/>
          <w:sz w:val="20"/>
          <w:szCs w:val="20"/>
        </w:rPr>
        <w:t xml:space="preserve">, C., (2015) </w:t>
      </w:r>
      <w:proofErr w:type="spellStart"/>
      <w:r>
        <w:rPr>
          <w:rFonts w:ascii="Arial" w:hAnsi="Arial" w:cs="Arial"/>
          <w:sz w:val="20"/>
          <w:szCs w:val="20"/>
        </w:rPr>
        <w:t>GlobCurren</w:t>
      </w:r>
      <w:proofErr w:type="spellEnd"/>
      <w:r>
        <w:rPr>
          <w:rFonts w:ascii="Arial" w:hAnsi="Arial" w:cs="Arial"/>
          <w:sz w:val="20"/>
          <w:szCs w:val="20"/>
        </w:rPr>
        <w:t xml:space="preserve"> Analysis an</w:t>
      </w:r>
      <w:r w:rsidR="00190238">
        <w:rPr>
          <w:rFonts w:ascii="Arial" w:hAnsi="Arial" w:cs="Arial"/>
          <w:sz w:val="20"/>
          <w:szCs w:val="20"/>
        </w:rPr>
        <w:t>d Interpretation Framework, V</w:t>
      </w:r>
      <w:r>
        <w:rPr>
          <w:rFonts w:ascii="Arial" w:hAnsi="Arial" w:cs="Arial"/>
          <w:sz w:val="20"/>
          <w:szCs w:val="20"/>
        </w:rPr>
        <w:t xml:space="preserve">ersion 0.5, Technical note, </w:t>
      </w:r>
      <w:r w:rsidR="00DE20E8">
        <w:rPr>
          <w:rFonts w:ascii="Arial" w:hAnsi="Arial" w:cs="Arial"/>
          <w:sz w:val="20"/>
          <w:szCs w:val="20"/>
        </w:rPr>
        <w:t xml:space="preserve">36 </w:t>
      </w:r>
      <w:proofErr w:type="spellStart"/>
      <w:r w:rsidR="00DE20E8">
        <w:rPr>
          <w:rFonts w:ascii="Arial" w:hAnsi="Arial" w:cs="Arial"/>
          <w:sz w:val="20"/>
          <w:szCs w:val="20"/>
        </w:rPr>
        <w:t>pp</w:t>
      </w:r>
      <w:proofErr w:type="spellEnd"/>
      <w:r w:rsidR="00DE20E8">
        <w:rPr>
          <w:rFonts w:ascii="Arial" w:hAnsi="Arial" w:cs="Arial"/>
          <w:sz w:val="20"/>
          <w:szCs w:val="20"/>
        </w:rPr>
        <w:t xml:space="preserve">, </w:t>
      </w:r>
      <w:r w:rsidR="009345F3">
        <w:rPr>
          <w:rFonts w:ascii="Arial" w:hAnsi="Arial" w:cs="Arial"/>
          <w:sz w:val="20"/>
          <w:szCs w:val="20"/>
        </w:rPr>
        <w:t>http://www.globcurrent.nersc.no</w:t>
      </w:r>
    </w:p>
    <w:p w14:paraId="5D1F7017" w14:textId="01E32F9C" w:rsidR="008500AF" w:rsidRPr="00D00ABC" w:rsidRDefault="008500AF" w:rsidP="00D00ABC">
      <w:pPr>
        <w:widowControl w:val="0"/>
        <w:autoSpaceDE w:val="0"/>
        <w:autoSpaceDN w:val="0"/>
        <w:adjustRightInd w:val="0"/>
        <w:spacing w:before="100" w:line="480" w:lineRule="auto"/>
        <w:ind w:left="480" w:hanging="480"/>
        <w:rPr>
          <w:rFonts w:ascii="Arial" w:hAnsi="Arial" w:cs="Arial"/>
          <w:noProof/>
          <w:sz w:val="20"/>
          <w:lang w:val="en-US"/>
        </w:rPr>
      </w:pPr>
      <w:proofErr w:type="spellStart"/>
      <w:proofErr w:type="gramStart"/>
      <w:r w:rsidRPr="00973F12">
        <w:rPr>
          <w:rFonts w:ascii="Arial" w:hAnsi="Arial" w:cs="Arial"/>
          <w:sz w:val="20"/>
          <w:szCs w:val="20"/>
        </w:rPr>
        <w:t>Dobrynin</w:t>
      </w:r>
      <w:proofErr w:type="spellEnd"/>
      <w:r w:rsidR="0004431A" w:rsidRPr="00973F12">
        <w:rPr>
          <w:rFonts w:ascii="Arial" w:hAnsi="Arial" w:cs="Arial"/>
          <w:sz w:val="20"/>
          <w:szCs w:val="20"/>
        </w:rPr>
        <w:t xml:space="preserve">, </w:t>
      </w:r>
      <w:r w:rsidR="00380A2D" w:rsidRPr="00973F12">
        <w:rPr>
          <w:rFonts w:ascii="Arial" w:hAnsi="Arial" w:cs="Arial"/>
          <w:sz w:val="20"/>
          <w:szCs w:val="20"/>
        </w:rPr>
        <w:t xml:space="preserve">M., </w:t>
      </w:r>
      <w:proofErr w:type="spellStart"/>
      <w:r w:rsidR="006E5AA7" w:rsidRPr="00973F12">
        <w:rPr>
          <w:rFonts w:ascii="Arial" w:eastAsia="Times New Roman" w:hAnsi="Arial" w:cs="Arial"/>
          <w:sz w:val="20"/>
          <w:szCs w:val="20"/>
        </w:rPr>
        <w:t>Murawsky</w:t>
      </w:r>
      <w:proofErr w:type="spellEnd"/>
      <w:r w:rsidR="00F54724" w:rsidRPr="00973F12">
        <w:rPr>
          <w:rFonts w:ascii="Arial" w:eastAsia="Times New Roman" w:hAnsi="Arial" w:cs="Arial"/>
          <w:sz w:val="20"/>
          <w:szCs w:val="20"/>
        </w:rPr>
        <w:t xml:space="preserve">, </w:t>
      </w:r>
      <w:r w:rsidR="0004431A" w:rsidRPr="00973F12">
        <w:rPr>
          <w:rFonts w:ascii="Arial" w:eastAsia="Times New Roman" w:hAnsi="Arial" w:cs="Arial"/>
          <w:sz w:val="20"/>
          <w:szCs w:val="20"/>
        </w:rPr>
        <w:t xml:space="preserve">J., </w:t>
      </w:r>
      <w:r w:rsidR="006E5AA7" w:rsidRPr="00973F12">
        <w:rPr>
          <w:rFonts w:ascii="Arial" w:eastAsia="Times New Roman" w:hAnsi="Arial" w:cs="Arial"/>
          <w:sz w:val="20"/>
          <w:szCs w:val="20"/>
        </w:rPr>
        <w:t>Yang</w:t>
      </w:r>
      <w:r w:rsidR="00F54724" w:rsidRPr="00973F12">
        <w:rPr>
          <w:rFonts w:ascii="Arial" w:eastAsia="Times New Roman" w:hAnsi="Arial" w:cs="Arial"/>
          <w:sz w:val="20"/>
          <w:szCs w:val="20"/>
        </w:rPr>
        <w:t xml:space="preserve">, S., </w:t>
      </w:r>
      <w:r w:rsidR="006E5AA7" w:rsidRPr="00973F12">
        <w:rPr>
          <w:rFonts w:ascii="Arial" w:hAnsi="Arial" w:cs="Arial"/>
          <w:sz w:val="20"/>
          <w:szCs w:val="20"/>
        </w:rPr>
        <w:t>(</w:t>
      </w:r>
      <w:r w:rsidRPr="00973F12">
        <w:rPr>
          <w:rFonts w:ascii="Arial" w:hAnsi="Arial" w:cs="Arial"/>
          <w:sz w:val="20"/>
          <w:szCs w:val="20"/>
        </w:rPr>
        <w:t>2012</w:t>
      </w:r>
      <w:r w:rsidR="006E5AA7" w:rsidRPr="00973F12">
        <w:rPr>
          <w:rFonts w:ascii="Arial" w:eastAsia="Times New Roman" w:hAnsi="Arial" w:cs="Arial"/>
          <w:sz w:val="20"/>
          <w:szCs w:val="20"/>
        </w:rPr>
        <w:t>) Evolution of the global wind wave climate in CMIP5 experiments</w:t>
      </w:r>
      <w:r w:rsidR="002C11F8" w:rsidRPr="00973F12">
        <w:rPr>
          <w:rFonts w:ascii="Arial" w:eastAsia="Times New Roman" w:hAnsi="Arial" w:cs="Arial"/>
          <w:sz w:val="20"/>
          <w:szCs w:val="20"/>
        </w:rPr>
        <w:t xml:space="preserve">, </w:t>
      </w:r>
      <w:proofErr w:type="spellStart"/>
      <w:r w:rsidR="003842EB" w:rsidRPr="00973F12">
        <w:rPr>
          <w:rFonts w:ascii="Arial" w:eastAsia="Times New Roman" w:hAnsi="Arial" w:cs="Arial"/>
          <w:i/>
          <w:sz w:val="20"/>
          <w:szCs w:val="20"/>
        </w:rPr>
        <w:t>Geophys</w:t>
      </w:r>
      <w:proofErr w:type="spellEnd"/>
      <w:r w:rsidR="003842EB" w:rsidRPr="00973F12">
        <w:rPr>
          <w:rFonts w:ascii="Arial" w:eastAsia="Times New Roman" w:hAnsi="Arial" w:cs="Arial"/>
          <w:i/>
          <w:sz w:val="20"/>
          <w:szCs w:val="20"/>
        </w:rPr>
        <w:t>.</w:t>
      </w:r>
      <w:proofErr w:type="gramEnd"/>
      <w:r w:rsidR="003842EB" w:rsidRPr="00973F12">
        <w:rPr>
          <w:rFonts w:ascii="Arial" w:eastAsia="Times New Roman" w:hAnsi="Arial" w:cs="Arial"/>
          <w:i/>
          <w:sz w:val="20"/>
          <w:szCs w:val="20"/>
        </w:rPr>
        <w:t xml:space="preserve"> Res. </w:t>
      </w:r>
      <w:proofErr w:type="spellStart"/>
      <w:r w:rsidR="003842EB" w:rsidRPr="00973F12">
        <w:rPr>
          <w:rFonts w:ascii="Arial" w:eastAsia="Times New Roman" w:hAnsi="Arial" w:cs="Arial"/>
          <w:i/>
          <w:sz w:val="20"/>
          <w:szCs w:val="20"/>
        </w:rPr>
        <w:t>Lett</w:t>
      </w:r>
      <w:proofErr w:type="spellEnd"/>
      <w:proofErr w:type="gramStart"/>
      <w:r w:rsidR="003842EB" w:rsidRPr="00973F12">
        <w:rPr>
          <w:rFonts w:ascii="Arial" w:eastAsia="Times New Roman" w:hAnsi="Arial" w:cs="Arial"/>
          <w:i/>
          <w:sz w:val="20"/>
          <w:szCs w:val="20"/>
        </w:rPr>
        <w:t>.</w:t>
      </w:r>
      <w:r w:rsidR="003842EB" w:rsidRPr="00973F12">
        <w:rPr>
          <w:rFonts w:ascii="Arial" w:eastAsia="Times New Roman" w:hAnsi="Arial" w:cs="Arial"/>
          <w:sz w:val="20"/>
          <w:szCs w:val="20"/>
        </w:rPr>
        <w:t>,</w:t>
      </w:r>
      <w:proofErr w:type="gramEnd"/>
      <w:r w:rsidR="003842EB" w:rsidRPr="00973F12">
        <w:rPr>
          <w:rFonts w:ascii="Arial" w:eastAsia="Times New Roman" w:hAnsi="Arial" w:cs="Arial"/>
          <w:sz w:val="20"/>
          <w:szCs w:val="20"/>
        </w:rPr>
        <w:t xml:space="preserve"> </w:t>
      </w:r>
      <w:proofErr w:type="spellStart"/>
      <w:r w:rsidR="003842EB" w:rsidRPr="00973F12">
        <w:rPr>
          <w:rFonts w:ascii="Arial" w:eastAsia="Times New Roman" w:hAnsi="Arial" w:cs="Arial"/>
          <w:sz w:val="20"/>
          <w:szCs w:val="20"/>
        </w:rPr>
        <w:t>doi</w:t>
      </w:r>
      <w:proofErr w:type="spellEnd"/>
      <w:r w:rsidR="003842EB" w:rsidRPr="00973F12">
        <w:rPr>
          <w:rFonts w:ascii="Arial" w:eastAsia="Times New Roman" w:hAnsi="Arial" w:cs="Arial"/>
          <w:sz w:val="20"/>
          <w:szCs w:val="20"/>
        </w:rPr>
        <w:t>:</w:t>
      </w:r>
      <w:r w:rsidR="00C60453" w:rsidRPr="00973F12">
        <w:rPr>
          <w:rFonts w:ascii="Arial" w:eastAsia="Times New Roman" w:hAnsi="Arial" w:cs="Arial"/>
          <w:sz w:val="20"/>
          <w:szCs w:val="20"/>
        </w:rPr>
        <w:t xml:space="preserve"> 10.1029/2012GL052843</w:t>
      </w:r>
    </w:p>
    <w:p w14:paraId="02B3D441" w14:textId="5D286ABF" w:rsidR="0026597A" w:rsidRPr="00715BB8" w:rsidRDefault="0026597A" w:rsidP="006B4B43">
      <w:pPr>
        <w:widowControl w:val="0"/>
        <w:autoSpaceDE w:val="0"/>
        <w:autoSpaceDN w:val="0"/>
        <w:adjustRightInd w:val="0"/>
        <w:spacing w:before="100" w:line="480" w:lineRule="auto"/>
        <w:ind w:left="480" w:hanging="480"/>
        <w:rPr>
          <w:rFonts w:ascii="Arial" w:hAnsi="Arial" w:cs="Arial"/>
          <w:noProof/>
          <w:sz w:val="20"/>
          <w:lang w:val="en-US"/>
        </w:rPr>
      </w:pPr>
      <w:proofErr w:type="spellStart"/>
      <w:r w:rsidRPr="00715BB8">
        <w:rPr>
          <w:rFonts w:ascii="Arial" w:hAnsi="Arial" w:cs="Arial"/>
          <w:sz w:val="20"/>
          <w:szCs w:val="20"/>
          <w:lang w:val="en-US"/>
        </w:rPr>
        <w:t>Fewings</w:t>
      </w:r>
      <w:proofErr w:type="spellEnd"/>
      <w:r w:rsidRPr="00715BB8">
        <w:rPr>
          <w:rFonts w:ascii="Arial" w:hAnsi="Arial" w:cs="Arial"/>
          <w:sz w:val="20"/>
          <w:szCs w:val="20"/>
          <w:lang w:val="en-US"/>
        </w:rPr>
        <w:t xml:space="preserve">, M. </w:t>
      </w:r>
      <w:r w:rsidRPr="00715BB8">
        <w:rPr>
          <w:rStyle w:val="hlfld-contribauthor"/>
          <w:rFonts w:ascii="Arial" w:eastAsia="Times New Roman" w:hAnsi="Arial" w:cs="Arial"/>
          <w:sz w:val="20"/>
          <w:szCs w:val="20"/>
        </w:rPr>
        <w:t>Lentz</w:t>
      </w:r>
      <w:r w:rsidRPr="00715BB8">
        <w:rPr>
          <w:rFonts w:ascii="Arial" w:eastAsia="Times New Roman" w:hAnsi="Arial" w:cs="Arial"/>
          <w:sz w:val="20"/>
          <w:szCs w:val="20"/>
        </w:rPr>
        <w:t xml:space="preserve">, S. J., </w:t>
      </w:r>
      <w:r w:rsidRPr="00715BB8">
        <w:rPr>
          <w:rStyle w:val="hlfld-contribauthor"/>
          <w:rFonts w:ascii="Arial" w:eastAsia="Times New Roman" w:hAnsi="Arial" w:cs="Arial"/>
          <w:sz w:val="20"/>
          <w:szCs w:val="20"/>
        </w:rPr>
        <w:t>Fredericks, J.,</w:t>
      </w:r>
      <w:r w:rsidRPr="00715BB8">
        <w:rPr>
          <w:rFonts w:ascii="Arial" w:hAnsi="Arial" w:cs="Arial"/>
          <w:sz w:val="20"/>
          <w:szCs w:val="20"/>
          <w:lang w:val="en-US"/>
        </w:rPr>
        <w:t xml:space="preserve"> (2008) </w:t>
      </w:r>
      <w:r w:rsidRPr="00715BB8">
        <w:rPr>
          <w:rFonts w:ascii="Arial" w:eastAsia="Times New Roman" w:hAnsi="Arial" w:cs="Arial"/>
          <w:sz w:val="20"/>
          <w:szCs w:val="20"/>
        </w:rPr>
        <w:t xml:space="preserve">Observations of Cross-Shelf Flow Driven by Cross-Shelf Winds on the Inner Continental Shelf, </w:t>
      </w:r>
      <w:r>
        <w:rPr>
          <w:rFonts w:ascii="Arial" w:eastAsia="Times New Roman" w:hAnsi="Arial" w:cs="Arial"/>
          <w:i/>
          <w:sz w:val="20"/>
          <w:szCs w:val="20"/>
        </w:rPr>
        <w:t>J. Phys.</w:t>
      </w:r>
      <w:r w:rsidRPr="00715BB8">
        <w:rPr>
          <w:rFonts w:ascii="Arial" w:eastAsia="Times New Roman" w:hAnsi="Arial" w:cs="Arial"/>
          <w:i/>
          <w:sz w:val="20"/>
          <w:szCs w:val="20"/>
        </w:rPr>
        <w:t xml:space="preserve"> </w:t>
      </w:r>
      <w:proofErr w:type="spellStart"/>
      <w:r w:rsidRPr="00715BB8">
        <w:rPr>
          <w:rFonts w:ascii="Arial" w:eastAsia="Times New Roman" w:hAnsi="Arial" w:cs="Arial"/>
          <w:i/>
          <w:sz w:val="20"/>
          <w:szCs w:val="20"/>
        </w:rPr>
        <w:t>Oceanogr</w:t>
      </w:r>
      <w:proofErr w:type="spellEnd"/>
      <w:proofErr w:type="gramStart"/>
      <w:r>
        <w:rPr>
          <w:rFonts w:ascii="Arial" w:eastAsia="Times New Roman" w:hAnsi="Arial" w:cs="Arial"/>
          <w:i/>
          <w:sz w:val="20"/>
          <w:szCs w:val="20"/>
        </w:rPr>
        <w:t>.</w:t>
      </w:r>
      <w:r w:rsidRPr="00715BB8">
        <w:rPr>
          <w:rFonts w:ascii="Arial" w:eastAsia="Times New Roman" w:hAnsi="Arial" w:cs="Arial"/>
          <w:sz w:val="20"/>
          <w:szCs w:val="20"/>
        </w:rPr>
        <w:t>,</w:t>
      </w:r>
      <w:proofErr w:type="gramEnd"/>
      <w:r w:rsidRPr="00715BB8">
        <w:rPr>
          <w:rFonts w:ascii="Arial" w:eastAsia="Times New Roman" w:hAnsi="Arial" w:cs="Arial"/>
          <w:sz w:val="20"/>
          <w:szCs w:val="20"/>
        </w:rPr>
        <w:t xml:space="preserve"> 38, 2358-2378, </w:t>
      </w:r>
      <w:proofErr w:type="spellStart"/>
      <w:r w:rsidRPr="00715BB8">
        <w:rPr>
          <w:rFonts w:ascii="Arial" w:eastAsia="Times New Roman" w:hAnsi="Arial" w:cs="Arial"/>
          <w:sz w:val="20"/>
          <w:szCs w:val="20"/>
        </w:rPr>
        <w:t>doi</w:t>
      </w:r>
      <w:proofErr w:type="spellEnd"/>
      <w:r w:rsidRPr="00715BB8">
        <w:rPr>
          <w:rFonts w:ascii="Arial" w:eastAsia="Times New Roman" w:hAnsi="Arial" w:cs="Arial"/>
          <w:sz w:val="20"/>
          <w:szCs w:val="20"/>
        </w:rPr>
        <w:t>: 10.1175/2008JPO3990.1</w:t>
      </w:r>
    </w:p>
    <w:p w14:paraId="5553E94C" w14:textId="77777777" w:rsidR="0026597A" w:rsidRPr="00715BB8" w:rsidRDefault="0026597A" w:rsidP="0026597A">
      <w:pPr>
        <w:widowControl w:val="0"/>
        <w:autoSpaceDE w:val="0"/>
        <w:autoSpaceDN w:val="0"/>
        <w:adjustRightInd w:val="0"/>
        <w:spacing w:before="100" w:line="480" w:lineRule="auto"/>
        <w:ind w:left="480" w:hanging="480"/>
        <w:rPr>
          <w:rFonts w:ascii="Arial" w:hAnsi="Arial" w:cs="Arial"/>
          <w:noProof/>
          <w:sz w:val="20"/>
          <w:lang w:val="en-US"/>
        </w:rPr>
      </w:pPr>
      <w:proofErr w:type="gramStart"/>
      <w:r w:rsidRPr="00715BB8">
        <w:rPr>
          <w:rFonts w:ascii="Arial" w:eastAsia="Times New Roman" w:hAnsi="Arial" w:cs="Arial"/>
          <w:sz w:val="20"/>
          <w:szCs w:val="20"/>
        </w:rPr>
        <w:t xml:space="preserve">Graham, J. A., Rosser, J. P., O'Dea, E., Hewitt, H T., (2018) Resolving Shelf Break Exchange Around the European Northwest Shelf, </w:t>
      </w:r>
      <w:proofErr w:type="spellStart"/>
      <w:r>
        <w:rPr>
          <w:rFonts w:ascii="Arial" w:eastAsia="Times New Roman" w:hAnsi="Arial" w:cs="Arial"/>
          <w:i/>
          <w:sz w:val="20"/>
          <w:szCs w:val="20"/>
        </w:rPr>
        <w:t>Geophys</w:t>
      </w:r>
      <w:proofErr w:type="spellEnd"/>
      <w:r>
        <w:rPr>
          <w:rFonts w:ascii="Arial" w:eastAsia="Times New Roman" w:hAnsi="Arial" w:cs="Arial"/>
          <w:i/>
          <w:sz w:val="20"/>
          <w:szCs w:val="20"/>
        </w:rPr>
        <w:t>.</w:t>
      </w:r>
      <w:proofErr w:type="gramEnd"/>
      <w:r>
        <w:rPr>
          <w:rFonts w:ascii="Arial" w:eastAsia="Times New Roman" w:hAnsi="Arial" w:cs="Arial"/>
          <w:i/>
          <w:sz w:val="20"/>
          <w:szCs w:val="20"/>
        </w:rPr>
        <w:t xml:space="preserve"> Res. </w:t>
      </w:r>
      <w:proofErr w:type="spellStart"/>
      <w:r>
        <w:rPr>
          <w:rFonts w:ascii="Arial" w:eastAsia="Times New Roman" w:hAnsi="Arial" w:cs="Arial"/>
          <w:i/>
          <w:sz w:val="20"/>
          <w:szCs w:val="20"/>
        </w:rPr>
        <w:t>Lett</w:t>
      </w:r>
      <w:proofErr w:type="spellEnd"/>
      <w:proofErr w:type="gramStart"/>
      <w:r>
        <w:rPr>
          <w:rFonts w:ascii="Arial" w:eastAsia="Times New Roman" w:hAnsi="Arial" w:cs="Arial"/>
          <w:i/>
          <w:sz w:val="20"/>
          <w:szCs w:val="20"/>
        </w:rPr>
        <w:t>.</w:t>
      </w:r>
      <w:r w:rsidRPr="00715BB8">
        <w:rPr>
          <w:rFonts w:ascii="Arial" w:eastAsia="Times New Roman" w:hAnsi="Arial" w:cs="Arial"/>
          <w:sz w:val="20"/>
          <w:szCs w:val="20"/>
        </w:rPr>
        <w:t>,</w:t>
      </w:r>
      <w:proofErr w:type="gramEnd"/>
      <w:r w:rsidRPr="00715BB8">
        <w:rPr>
          <w:rFonts w:ascii="Arial" w:eastAsia="Times New Roman" w:hAnsi="Arial" w:cs="Arial"/>
          <w:sz w:val="20"/>
          <w:szCs w:val="20"/>
        </w:rPr>
        <w:t xml:space="preserve"> </w:t>
      </w:r>
      <w:proofErr w:type="spellStart"/>
      <w:r w:rsidRPr="00715BB8">
        <w:rPr>
          <w:rFonts w:ascii="Arial" w:eastAsia="Times New Roman" w:hAnsi="Arial" w:cs="Arial"/>
          <w:sz w:val="20"/>
          <w:szCs w:val="20"/>
        </w:rPr>
        <w:t>doi</w:t>
      </w:r>
      <w:proofErr w:type="spellEnd"/>
      <w:r w:rsidRPr="00715BB8">
        <w:rPr>
          <w:rFonts w:ascii="Arial" w:eastAsia="Times New Roman" w:hAnsi="Arial" w:cs="Arial"/>
          <w:sz w:val="20"/>
          <w:szCs w:val="20"/>
        </w:rPr>
        <w:t>: 10.1029/2018GL079399</w:t>
      </w:r>
      <w:r w:rsidRPr="00715BB8">
        <w:rPr>
          <w:rFonts w:ascii="Arial" w:hAnsi="Arial" w:cs="Arial"/>
          <w:noProof/>
          <w:sz w:val="20"/>
          <w:lang w:val="en-US"/>
        </w:rPr>
        <w:t>.</w:t>
      </w:r>
    </w:p>
    <w:p w14:paraId="0F29E78C" w14:textId="77777777" w:rsidR="0026597A" w:rsidRPr="00715BB8" w:rsidRDefault="0026597A" w:rsidP="0026597A">
      <w:pPr>
        <w:spacing w:line="480" w:lineRule="auto"/>
        <w:ind w:left="426" w:hanging="426"/>
        <w:rPr>
          <w:rFonts w:ascii="Arial" w:eastAsia="Times New Roman" w:hAnsi="Arial" w:cs="Arial"/>
          <w:sz w:val="20"/>
          <w:szCs w:val="20"/>
        </w:rPr>
      </w:pPr>
      <w:proofErr w:type="spellStart"/>
      <w:r w:rsidRPr="00715BB8">
        <w:rPr>
          <w:rFonts w:ascii="Arial" w:eastAsia="Times New Roman" w:hAnsi="Arial" w:cs="Arial"/>
          <w:sz w:val="20"/>
          <w:szCs w:val="20"/>
        </w:rPr>
        <w:t>Huthnance</w:t>
      </w:r>
      <w:proofErr w:type="spellEnd"/>
      <w:r w:rsidRPr="00715BB8">
        <w:rPr>
          <w:rFonts w:ascii="Arial" w:eastAsia="Times New Roman" w:hAnsi="Arial" w:cs="Arial"/>
          <w:sz w:val="20"/>
          <w:szCs w:val="20"/>
        </w:rPr>
        <w:t xml:space="preserve">, J. M., Holt, J. T., and Wakelin, S. L. (2009) Deep ocean exchange with west-European shelf seas, </w:t>
      </w:r>
      <w:r w:rsidRPr="00715BB8">
        <w:rPr>
          <w:rFonts w:ascii="Arial" w:eastAsia="Times New Roman" w:hAnsi="Arial" w:cs="Arial"/>
          <w:i/>
          <w:sz w:val="20"/>
          <w:szCs w:val="20"/>
        </w:rPr>
        <w:t>Ocean Sci.</w:t>
      </w:r>
      <w:r w:rsidRPr="00715BB8">
        <w:rPr>
          <w:rFonts w:ascii="Arial" w:eastAsia="Times New Roman" w:hAnsi="Arial" w:cs="Arial"/>
          <w:sz w:val="20"/>
          <w:szCs w:val="20"/>
        </w:rPr>
        <w:t xml:space="preserve">, 5, 621-634, </w:t>
      </w:r>
      <w:proofErr w:type="spellStart"/>
      <w:r w:rsidRPr="00715BB8">
        <w:rPr>
          <w:rFonts w:ascii="Arial" w:eastAsia="Times New Roman" w:hAnsi="Arial" w:cs="Arial"/>
          <w:sz w:val="20"/>
          <w:szCs w:val="20"/>
        </w:rPr>
        <w:t>doi</w:t>
      </w:r>
      <w:proofErr w:type="spellEnd"/>
      <w:r w:rsidRPr="00715BB8">
        <w:rPr>
          <w:rFonts w:ascii="Arial" w:eastAsia="Times New Roman" w:hAnsi="Arial" w:cs="Arial"/>
          <w:sz w:val="20"/>
          <w:szCs w:val="20"/>
        </w:rPr>
        <w:t>: 10.5194/os-5-621-2009.</w:t>
      </w:r>
    </w:p>
    <w:p w14:paraId="07214D12" w14:textId="77777777" w:rsidR="00E87C7B" w:rsidRPr="005755A9" w:rsidRDefault="0026597A" w:rsidP="005755A9">
      <w:pPr>
        <w:widowControl w:val="0"/>
        <w:autoSpaceDE w:val="0"/>
        <w:autoSpaceDN w:val="0"/>
        <w:adjustRightInd w:val="0"/>
        <w:spacing w:before="100" w:line="480" w:lineRule="auto"/>
        <w:ind w:left="480" w:hanging="480"/>
        <w:rPr>
          <w:rFonts w:ascii="Arial" w:eastAsia="Times New Roman" w:hAnsi="Arial" w:cs="Arial"/>
          <w:sz w:val="20"/>
          <w:szCs w:val="20"/>
        </w:rPr>
      </w:pPr>
      <w:proofErr w:type="spellStart"/>
      <w:r w:rsidRPr="00715BB8">
        <w:rPr>
          <w:rFonts w:ascii="Arial" w:eastAsia="Times New Roman" w:hAnsi="Arial" w:cs="Arial"/>
          <w:sz w:val="20"/>
          <w:szCs w:val="20"/>
        </w:rPr>
        <w:t>Laruelle</w:t>
      </w:r>
      <w:proofErr w:type="spellEnd"/>
      <w:r w:rsidRPr="00715BB8">
        <w:rPr>
          <w:rFonts w:ascii="Arial" w:eastAsia="Times New Roman" w:hAnsi="Arial" w:cs="Arial"/>
          <w:sz w:val="20"/>
          <w:szCs w:val="20"/>
        </w:rPr>
        <w:t xml:space="preserve">, G. G., </w:t>
      </w:r>
      <w:proofErr w:type="spellStart"/>
      <w:r w:rsidRPr="00715BB8">
        <w:rPr>
          <w:rFonts w:ascii="Arial" w:eastAsia="Times New Roman" w:hAnsi="Arial" w:cs="Arial"/>
          <w:sz w:val="20"/>
          <w:szCs w:val="20"/>
        </w:rPr>
        <w:t>Cai</w:t>
      </w:r>
      <w:proofErr w:type="spellEnd"/>
      <w:r w:rsidRPr="00715BB8">
        <w:rPr>
          <w:rFonts w:ascii="Arial" w:eastAsia="Times New Roman" w:hAnsi="Arial" w:cs="Arial"/>
          <w:sz w:val="20"/>
          <w:szCs w:val="20"/>
        </w:rPr>
        <w:t>, W., J., Hu, X., Gruber</w:t>
      </w:r>
      <w:proofErr w:type="gramStart"/>
      <w:r w:rsidRPr="00715BB8">
        <w:rPr>
          <w:rFonts w:ascii="Arial" w:eastAsia="Times New Roman" w:hAnsi="Arial" w:cs="Arial"/>
          <w:sz w:val="20"/>
          <w:szCs w:val="20"/>
        </w:rPr>
        <w:t>,  N</w:t>
      </w:r>
      <w:proofErr w:type="gramEnd"/>
      <w:r w:rsidRPr="00715BB8">
        <w:rPr>
          <w:rFonts w:ascii="Arial" w:eastAsia="Times New Roman" w:hAnsi="Arial" w:cs="Arial"/>
          <w:sz w:val="20"/>
          <w:szCs w:val="20"/>
        </w:rPr>
        <w:t xml:space="preserve">., Mackenzie, F. T., </w:t>
      </w:r>
      <w:proofErr w:type="spellStart"/>
      <w:r w:rsidRPr="00715BB8">
        <w:rPr>
          <w:rFonts w:ascii="Arial" w:eastAsia="Times New Roman" w:hAnsi="Arial" w:cs="Arial"/>
          <w:sz w:val="20"/>
          <w:szCs w:val="20"/>
        </w:rPr>
        <w:t>Regnier</w:t>
      </w:r>
      <w:proofErr w:type="spellEnd"/>
      <w:r w:rsidRPr="00715BB8">
        <w:rPr>
          <w:rFonts w:ascii="Arial" w:eastAsia="Times New Roman" w:hAnsi="Arial" w:cs="Arial"/>
          <w:sz w:val="20"/>
          <w:szCs w:val="20"/>
        </w:rPr>
        <w:t xml:space="preserve">, P., (2018) Continental shelves as a variable but increasing global sink for atmospheric carbon dioxide, </w:t>
      </w:r>
      <w:r>
        <w:rPr>
          <w:rFonts w:ascii="Arial" w:eastAsia="Times New Roman" w:hAnsi="Arial" w:cs="Arial"/>
          <w:i/>
          <w:sz w:val="20"/>
          <w:szCs w:val="20"/>
        </w:rPr>
        <w:t xml:space="preserve">Nat. </w:t>
      </w:r>
      <w:proofErr w:type="spellStart"/>
      <w:r>
        <w:rPr>
          <w:rFonts w:ascii="Arial" w:eastAsia="Times New Roman" w:hAnsi="Arial" w:cs="Arial"/>
          <w:i/>
          <w:sz w:val="20"/>
          <w:szCs w:val="20"/>
        </w:rPr>
        <w:t>Commun</w:t>
      </w:r>
      <w:proofErr w:type="spellEnd"/>
      <w:r>
        <w:rPr>
          <w:rFonts w:ascii="Arial" w:eastAsia="Times New Roman" w:hAnsi="Arial" w:cs="Arial"/>
          <w:i/>
          <w:sz w:val="20"/>
          <w:szCs w:val="20"/>
        </w:rPr>
        <w:t>.</w:t>
      </w:r>
      <w:r w:rsidRPr="00715BB8">
        <w:rPr>
          <w:rFonts w:ascii="Arial" w:eastAsia="Times New Roman" w:hAnsi="Arial" w:cs="Arial"/>
          <w:sz w:val="20"/>
          <w:szCs w:val="20"/>
        </w:rPr>
        <w:t xml:space="preserve">, 9 (454), </w:t>
      </w:r>
      <w:proofErr w:type="spellStart"/>
      <w:r w:rsidRPr="00715BB8">
        <w:rPr>
          <w:rFonts w:ascii="Arial" w:eastAsia="Times New Roman" w:hAnsi="Arial" w:cs="Arial"/>
          <w:sz w:val="20"/>
          <w:szCs w:val="20"/>
        </w:rPr>
        <w:t>doi</w:t>
      </w:r>
      <w:proofErr w:type="spellEnd"/>
      <w:r w:rsidRPr="00715BB8">
        <w:rPr>
          <w:rFonts w:ascii="Arial" w:eastAsia="Times New Roman" w:hAnsi="Arial" w:cs="Arial"/>
          <w:sz w:val="20"/>
          <w:szCs w:val="20"/>
        </w:rPr>
        <w:t xml:space="preserve">: </w:t>
      </w:r>
      <w:r w:rsidRPr="005755A9">
        <w:rPr>
          <w:rFonts w:ascii="Arial" w:eastAsia="Times New Roman" w:hAnsi="Arial" w:cs="Arial"/>
          <w:sz w:val="20"/>
          <w:szCs w:val="20"/>
        </w:rPr>
        <w:t>10.1038/s41467-017-02738-z.</w:t>
      </w:r>
    </w:p>
    <w:p w14:paraId="265665DD" w14:textId="77777777" w:rsidR="005755A9" w:rsidRPr="006919FD" w:rsidRDefault="008500AF" w:rsidP="005755A9">
      <w:pPr>
        <w:widowControl w:val="0"/>
        <w:autoSpaceDE w:val="0"/>
        <w:autoSpaceDN w:val="0"/>
        <w:adjustRightInd w:val="0"/>
        <w:spacing w:before="100" w:line="480" w:lineRule="auto"/>
        <w:ind w:left="480" w:hanging="480"/>
        <w:rPr>
          <w:rFonts w:ascii="Arial" w:hAnsi="Arial" w:cs="Arial"/>
          <w:noProof/>
          <w:sz w:val="20"/>
          <w:szCs w:val="20"/>
          <w:lang w:val="en-US"/>
        </w:rPr>
      </w:pPr>
      <w:r w:rsidRPr="006919FD">
        <w:rPr>
          <w:rFonts w:ascii="Arial" w:hAnsi="Arial" w:cs="Arial"/>
          <w:sz w:val="20"/>
          <w:szCs w:val="20"/>
        </w:rPr>
        <w:t>Liu</w:t>
      </w:r>
      <w:r w:rsidR="00AF3C46" w:rsidRPr="006919FD">
        <w:rPr>
          <w:rFonts w:ascii="Arial" w:hAnsi="Arial" w:cs="Arial"/>
          <w:sz w:val="20"/>
          <w:szCs w:val="20"/>
        </w:rPr>
        <w:t xml:space="preserve">, Q., </w:t>
      </w:r>
      <w:r w:rsidR="00DD4D24" w:rsidRPr="006919FD">
        <w:rPr>
          <w:rFonts w:ascii="Arial" w:hAnsi="Arial" w:cs="Arial"/>
          <w:sz w:val="20"/>
          <w:szCs w:val="20"/>
        </w:rPr>
        <w:t>(</w:t>
      </w:r>
      <w:r w:rsidRPr="006919FD">
        <w:rPr>
          <w:rFonts w:ascii="Arial" w:hAnsi="Arial" w:cs="Arial"/>
          <w:sz w:val="20"/>
          <w:szCs w:val="20"/>
        </w:rPr>
        <w:t>2016</w:t>
      </w:r>
      <w:r w:rsidR="00DD4D24" w:rsidRPr="006919FD">
        <w:rPr>
          <w:rFonts w:ascii="Arial" w:hAnsi="Arial" w:cs="Arial"/>
          <w:sz w:val="20"/>
          <w:szCs w:val="20"/>
        </w:rPr>
        <w:t xml:space="preserve">) </w:t>
      </w:r>
      <w:r w:rsidR="00D76517" w:rsidRPr="006919FD">
        <w:rPr>
          <w:rFonts w:ascii="Arial" w:eastAsia="Times New Roman" w:hAnsi="Arial" w:cs="Arial"/>
          <w:sz w:val="20"/>
          <w:szCs w:val="20"/>
        </w:rPr>
        <w:t xml:space="preserve">Wind and Wave Climate in the Arctic </w:t>
      </w:r>
      <w:r w:rsidR="00FF5CDA" w:rsidRPr="006919FD">
        <w:rPr>
          <w:rFonts w:ascii="Arial" w:eastAsia="Times New Roman" w:hAnsi="Arial" w:cs="Arial"/>
          <w:sz w:val="20"/>
          <w:szCs w:val="20"/>
        </w:rPr>
        <w:t>Ocean as Observed by Altimeters</w:t>
      </w:r>
      <w:r w:rsidR="00D76517" w:rsidRPr="006919FD">
        <w:rPr>
          <w:rFonts w:ascii="Arial" w:hAnsi="Arial" w:cs="Arial"/>
          <w:noProof/>
          <w:sz w:val="20"/>
          <w:szCs w:val="20"/>
          <w:lang w:val="en-US"/>
        </w:rPr>
        <w:t xml:space="preserve">, </w:t>
      </w:r>
      <w:r w:rsidR="00D76517" w:rsidRPr="006919FD">
        <w:rPr>
          <w:rFonts w:ascii="Arial" w:hAnsi="Arial" w:cs="Arial"/>
          <w:i/>
          <w:noProof/>
          <w:sz w:val="20"/>
          <w:szCs w:val="20"/>
          <w:lang w:val="en-US"/>
        </w:rPr>
        <w:t>J. Clim.</w:t>
      </w:r>
      <w:r w:rsidR="006C3E93" w:rsidRPr="006919FD">
        <w:rPr>
          <w:rFonts w:ascii="Arial" w:hAnsi="Arial" w:cs="Arial"/>
          <w:i/>
          <w:noProof/>
          <w:sz w:val="20"/>
          <w:szCs w:val="20"/>
          <w:lang w:val="en-US"/>
        </w:rPr>
        <w:t>,</w:t>
      </w:r>
      <w:r w:rsidR="00422F83" w:rsidRPr="006919FD">
        <w:rPr>
          <w:rFonts w:ascii="Arial" w:hAnsi="Arial" w:cs="Arial"/>
          <w:i/>
          <w:noProof/>
          <w:sz w:val="20"/>
          <w:szCs w:val="20"/>
          <w:lang w:val="en-US"/>
        </w:rPr>
        <w:t xml:space="preserve"> </w:t>
      </w:r>
      <w:r w:rsidR="00422F83" w:rsidRPr="006919FD">
        <w:rPr>
          <w:rFonts w:ascii="Arial" w:hAnsi="Arial" w:cs="Arial"/>
          <w:noProof/>
          <w:sz w:val="20"/>
          <w:szCs w:val="20"/>
          <w:lang w:val="en-US"/>
        </w:rPr>
        <w:t>doi:</w:t>
      </w:r>
      <w:r w:rsidR="006F11B9" w:rsidRPr="006919FD">
        <w:rPr>
          <w:rFonts w:ascii="Arial" w:hAnsi="Arial" w:cs="Arial"/>
          <w:i/>
          <w:noProof/>
          <w:sz w:val="20"/>
          <w:szCs w:val="20"/>
          <w:lang w:val="en-US"/>
        </w:rPr>
        <w:t xml:space="preserve"> </w:t>
      </w:r>
      <w:r w:rsidR="00422F83" w:rsidRPr="006919FD">
        <w:rPr>
          <w:rFonts w:ascii="Arial" w:eastAsia="Times New Roman" w:hAnsi="Arial" w:cs="Arial"/>
          <w:sz w:val="20"/>
          <w:szCs w:val="20"/>
        </w:rPr>
        <w:t>10.1175/JCLI-D-16-0219.1</w:t>
      </w:r>
    </w:p>
    <w:p w14:paraId="7E6D6CDB" w14:textId="79B47C74" w:rsidR="00F31456" w:rsidRPr="006919FD" w:rsidRDefault="00810F83" w:rsidP="00E54765">
      <w:pPr>
        <w:widowControl w:val="0"/>
        <w:autoSpaceDE w:val="0"/>
        <w:autoSpaceDN w:val="0"/>
        <w:adjustRightInd w:val="0"/>
        <w:spacing w:before="100" w:line="480" w:lineRule="auto"/>
        <w:ind w:left="480" w:hanging="480"/>
        <w:rPr>
          <w:rFonts w:ascii="Arial" w:hAnsi="Arial" w:cs="Arial"/>
          <w:noProof/>
          <w:sz w:val="20"/>
          <w:szCs w:val="20"/>
          <w:lang w:val="en-US"/>
        </w:rPr>
      </w:pPr>
      <w:proofErr w:type="spellStart"/>
      <w:r w:rsidRPr="006919FD">
        <w:rPr>
          <w:rFonts w:ascii="Arial" w:hAnsi="Arial" w:cs="Arial"/>
          <w:sz w:val="20"/>
          <w:szCs w:val="20"/>
        </w:rPr>
        <w:t>Madec</w:t>
      </w:r>
      <w:proofErr w:type="spellEnd"/>
      <w:r w:rsidRPr="006919FD">
        <w:rPr>
          <w:rFonts w:ascii="Arial" w:hAnsi="Arial" w:cs="Arial"/>
          <w:sz w:val="20"/>
          <w:szCs w:val="20"/>
        </w:rPr>
        <w:t>, G.</w:t>
      </w:r>
      <w:r w:rsidR="00364BB4" w:rsidRPr="006919FD">
        <w:rPr>
          <w:rFonts w:ascii="Arial" w:hAnsi="Arial" w:cs="Arial"/>
          <w:sz w:val="20"/>
          <w:szCs w:val="20"/>
        </w:rPr>
        <w:t xml:space="preserve"> </w:t>
      </w:r>
      <w:r w:rsidR="00F31456" w:rsidRPr="006919FD">
        <w:rPr>
          <w:rFonts w:ascii="Arial" w:hAnsi="Arial" w:cs="Arial"/>
          <w:sz w:val="20"/>
          <w:szCs w:val="20"/>
        </w:rPr>
        <w:t xml:space="preserve">(2016). NEMO reference manual </w:t>
      </w:r>
      <w:r w:rsidR="00F64166" w:rsidRPr="006919FD">
        <w:rPr>
          <w:rFonts w:ascii="Arial" w:hAnsi="Arial" w:cs="Arial"/>
          <w:sz w:val="20"/>
          <w:szCs w:val="20"/>
        </w:rPr>
        <w:t xml:space="preserve">version </w:t>
      </w:r>
      <w:r w:rsidR="00F31456" w:rsidRPr="006919FD">
        <w:rPr>
          <w:rFonts w:ascii="Arial" w:hAnsi="Arial" w:cs="Arial"/>
          <w:sz w:val="20"/>
          <w:szCs w:val="20"/>
        </w:rPr>
        <w:t>3</w:t>
      </w:r>
      <w:r w:rsidR="00F64166" w:rsidRPr="006919FD">
        <w:rPr>
          <w:rFonts w:ascii="Arial" w:hAnsi="Arial" w:cs="Arial"/>
          <w:sz w:val="20"/>
          <w:szCs w:val="20"/>
        </w:rPr>
        <w:t>.</w:t>
      </w:r>
      <w:r w:rsidR="0034165E" w:rsidRPr="006919FD">
        <w:rPr>
          <w:rFonts w:ascii="Arial" w:hAnsi="Arial" w:cs="Arial"/>
          <w:sz w:val="20"/>
          <w:szCs w:val="20"/>
        </w:rPr>
        <w:t>6</w:t>
      </w:r>
      <w:r w:rsidR="00F64166" w:rsidRPr="006919FD">
        <w:rPr>
          <w:rFonts w:ascii="Arial" w:hAnsi="Arial" w:cs="Arial"/>
          <w:sz w:val="20"/>
          <w:szCs w:val="20"/>
        </w:rPr>
        <w:t xml:space="preserve"> </w:t>
      </w:r>
      <w:r w:rsidR="0034165E" w:rsidRPr="006919FD">
        <w:rPr>
          <w:rFonts w:ascii="Arial" w:hAnsi="Arial" w:cs="Arial"/>
          <w:sz w:val="20"/>
          <w:szCs w:val="20"/>
        </w:rPr>
        <w:t xml:space="preserve">stable: “NEMO ocean engine” Note du </w:t>
      </w:r>
      <w:proofErr w:type="spellStart"/>
      <w:r w:rsidR="0034165E" w:rsidRPr="006919FD">
        <w:rPr>
          <w:rFonts w:ascii="Arial" w:hAnsi="Arial" w:cs="Arial"/>
          <w:sz w:val="20"/>
          <w:szCs w:val="20"/>
        </w:rPr>
        <w:t>P</w:t>
      </w:r>
      <w:r w:rsidR="00F31456" w:rsidRPr="006919FD">
        <w:rPr>
          <w:rFonts w:ascii="Arial" w:hAnsi="Arial" w:cs="Arial"/>
          <w:sz w:val="20"/>
          <w:szCs w:val="20"/>
        </w:rPr>
        <w:t>ôle</w:t>
      </w:r>
      <w:proofErr w:type="spellEnd"/>
      <w:r w:rsidR="00F31456" w:rsidRPr="006919FD">
        <w:rPr>
          <w:rFonts w:ascii="Arial" w:hAnsi="Arial" w:cs="Arial"/>
          <w:sz w:val="20"/>
          <w:szCs w:val="20"/>
        </w:rPr>
        <w:t xml:space="preserve"> de </w:t>
      </w:r>
      <w:proofErr w:type="spellStart"/>
      <w:r w:rsidR="00F31456" w:rsidRPr="006919FD">
        <w:rPr>
          <w:rFonts w:ascii="Arial" w:hAnsi="Arial" w:cs="Arial"/>
          <w:sz w:val="20"/>
          <w:szCs w:val="20"/>
        </w:rPr>
        <w:t>modélisation</w:t>
      </w:r>
      <w:proofErr w:type="spellEnd"/>
      <w:r w:rsidR="00F31456" w:rsidRPr="006919FD">
        <w:rPr>
          <w:rFonts w:ascii="Arial" w:hAnsi="Arial" w:cs="Arial"/>
          <w:sz w:val="20"/>
          <w:szCs w:val="20"/>
        </w:rPr>
        <w:t xml:space="preserve">, </w:t>
      </w:r>
      <w:proofErr w:type="spellStart"/>
      <w:r w:rsidR="0034165E" w:rsidRPr="006919FD">
        <w:rPr>
          <w:rFonts w:ascii="Arial" w:hAnsi="Arial" w:cs="Arial"/>
          <w:sz w:val="20"/>
          <w:szCs w:val="20"/>
        </w:rPr>
        <w:t>l’</w:t>
      </w:r>
      <w:r w:rsidR="00F31456" w:rsidRPr="006919FD">
        <w:rPr>
          <w:rFonts w:ascii="Arial" w:hAnsi="Arial" w:cs="Arial"/>
          <w:sz w:val="20"/>
          <w:szCs w:val="20"/>
        </w:rPr>
        <w:t>Institut</w:t>
      </w:r>
      <w:proofErr w:type="spellEnd"/>
      <w:r w:rsidR="005755A9" w:rsidRPr="006919FD">
        <w:rPr>
          <w:rFonts w:ascii="Arial" w:hAnsi="Arial" w:cs="Arial"/>
          <w:noProof/>
          <w:sz w:val="20"/>
          <w:szCs w:val="20"/>
          <w:lang w:val="en-US"/>
        </w:rPr>
        <w:t xml:space="preserve"> </w:t>
      </w:r>
      <w:r w:rsidR="00F31456" w:rsidRPr="006919FD">
        <w:rPr>
          <w:rFonts w:ascii="Arial" w:hAnsi="Arial" w:cs="Arial"/>
          <w:sz w:val="20"/>
          <w:szCs w:val="20"/>
        </w:rPr>
        <w:t xml:space="preserve">Pierre-Simon Laplace </w:t>
      </w:r>
      <w:r w:rsidR="0034165E" w:rsidRPr="006919FD">
        <w:rPr>
          <w:rFonts w:ascii="Arial" w:hAnsi="Arial" w:cs="Arial"/>
          <w:sz w:val="20"/>
          <w:szCs w:val="20"/>
        </w:rPr>
        <w:t>N</w:t>
      </w:r>
      <w:r w:rsidR="00F31456" w:rsidRPr="006919FD">
        <w:rPr>
          <w:rFonts w:ascii="Arial" w:hAnsi="Arial" w:cs="Arial"/>
          <w:sz w:val="20"/>
          <w:szCs w:val="20"/>
        </w:rPr>
        <w:t>o 27</w:t>
      </w:r>
      <w:r w:rsidR="0034165E" w:rsidRPr="006919FD">
        <w:rPr>
          <w:rFonts w:ascii="Arial" w:hAnsi="Arial" w:cs="Arial"/>
          <w:sz w:val="20"/>
          <w:szCs w:val="20"/>
        </w:rPr>
        <w:t xml:space="preserve">, </w:t>
      </w:r>
      <w:r w:rsidR="00CF12BD" w:rsidRPr="006919FD">
        <w:rPr>
          <w:rFonts w:ascii="Arial" w:hAnsi="Arial" w:cs="Arial"/>
          <w:sz w:val="20"/>
          <w:szCs w:val="20"/>
        </w:rPr>
        <w:t xml:space="preserve">January 2016, </w:t>
      </w:r>
      <w:r w:rsidR="005755A9" w:rsidRPr="006919FD">
        <w:rPr>
          <w:rFonts w:ascii="Arial" w:hAnsi="Arial" w:cs="Arial"/>
          <w:sz w:val="20"/>
          <w:szCs w:val="20"/>
        </w:rPr>
        <w:t xml:space="preserve">ISSN </w:t>
      </w:r>
      <w:r w:rsidR="00480537" w:rsidRPr="006919FD">
        <w:rPr>
          <w:rFonts w:ascii="Arial" w:hAnsi="Arial" w:cs="Arial"/>
          <w:sz w:val="20"/>
          <w:szCs w:val="20"/>
        </w:rPr>
        <w:t>No. 1288-1619</w:t>
      </w:r>
      <w:r w:rsidR="005755A9" w:rsidRPr="006919FD">
        <w:rPr>
          <w:rFonts w:ascii="Arial" w:hAnsi="Arial" w:cs="Arial"/>
          <w:sz w:val="20"/>
          <w:szCs w:val="20"/>
        </w:rPr>
        <w:t xml:space="preserve">. </w:t>
      </w:r>
    </w:p>
    <w:p w14:paraId="3940391B" w14:textId="1CB908D7" w:rsidR="00B6301E" w:rsidRPr="006919FD" w:rsidRDefault="00B6301E" w:rsidP="00E54765">
      <w:pPr>
        <w:spacing w:line="480" w:lineRule="auto"/>
        <w:ind w:left="480" w:hanging="480"/>
        <w:rPr>
          <w:rFonts w:ascii="Arial" w:eastAsia="Times New Roman" w:hAnsi="Arial" w:cs="Arial"/>
          <w:sz w:val="20"/>
          <w:szCs w:val="20"/>
        </w:rPr>
      </w:pPr>
      <w:r w:rsidRPr="006919FD">
        <w:rPr>
          <w:rFonts w:ascii="Arial" w:eastAsia="Times New Roman" w:hAnsi="Arial" w:cs="Arial"/>
          <w:color w:val="000000"/>
          <w:sz w:val="20"/>
          <w:szCs w:val="20"/>
        </w:rPr>
        <w:t>MEOM group</w:t>
      </w:r>
      <w:r w:rsidR="00741F23" w:rsidRPr="006919FD">
        <w:rPr>
          <w:rFonts w:ascii="Arial" w:eastAsia="Times New Roman" w:hAnsi="Arial" w:cs="Arial"/>
          <w:color w:val="000000"/>
          <w:sz w:val="20"/>
          <w:szCs w:val="20"/>
        </w:rPr>
        <w:t xml:space="preserve"> (2018)</w:t>
      </w:r>
      <w:r w:rsidRPr="006919FD">
        <w:rPr>
          <w:rFonts w:ascii="Arial" w:eastAsia="Times New Roman" w:hAnsi="Arial" w:cs="Arial"/>
          <w:color w:val="000000"/>
          <w:sz w:val="20"/>
          <w:szCs w:val="20"/>
        </w:rPr>
        <w:t xml:space="preserve">, </w:t>
      </w:r>
      <w:r w:rsidR="00484740" w:rsidRPr="006919FD">
        <w:rPr>
          <w:rFonts w:ascii="Arial" w:eastAsia="Times New Roman" w:hAnsi="Arial" w:cs="Arial"/>
          <w:color w:val="000000"/>
          <w:sz w:val="20"/>
          <w:szCs w:val="20"/>
        </w:rPr>
        <w:t xml:space="preserve">NALL60-CJM165 Simulations, </w:t>
      </w:r>
      <w:proofErr w:type="spellStart"/>
      <w:r w:rsidRPr="006919FD">
        <w:rPr>
          <w:rFonts w:ascii="Arial" w:eastAsia="Times New Roman" w:hAnsi="Arial" w:cs="Arial"/>
          <w:color w:val="000000"/>
          <w:sz w:val="20"/>
          <w:szCs w:val="20"/>
        </w:rPr>
        <w:t>I</w:t>
      </w:r>
      <w:r w:rsidR="00A62C70" w:rsidRPr="006919FD">
        <w:rPr>
          <w:rFonts w:ascii="Arial" w:eastAsia="Times New Roman" w:hAnsi="Arial" w:cs="Arial"/>
          <w:color w:val="000000"/>
          <w:sz w:val="20"/>
          <w:szCs w:val="20"/>
        </w:rPr>
        <w:t>nstitut</w:t>
      </w:r>
      <w:proofErr w:type="spellEnd"/>
      <w:r w:rsidR="00A62C70" w:rsidRPr="006919FD">
        <w:rPr>
          <w:rFonts w:ascii="Arial" w:eastAsia="Times New Roman" w:hAnsi="Arial" w:cs="Arial"/>
          <w:color w:val="000000"/>
          <w:sz w:val="20"/>
          <w:szCs w:val="20"/>
        </w:rPr>
        <w:t xml:space="preserve"> de </w:t>
      </w:r>
      <w:proofErr w:type="spellStart"/>
      <w:r w:rsidR="00A62C70" w:rsidRPr="006919FD">
        <w:rPr>
          <w:rFonts w:ascii="Arial" w:eastAsia="Times New Roman" w:hAnsi="Arial" w:cs="Arial"/>
          <w:color w:val="000000"/>
          <w:sz w:val="20"/>
          <w:szCs w:val="20"/>
        </w:rPr>
        <w:t>Geoscicence</w:t>
      </w:r>
      <w:proofErr w:type="spellEnd"/>
      <w:r w:rsidR="00A62C70" w:rsidRPr="006919FD">
        <w:rPr>
          <w:rFonts w:ascii="Arial" w:eastAsia="Times New Roman" w:hAnsi="Arial" w:cs="Arial"/>
          <w:color w:val="000000"/>
          <w:sz w:val="20"/>
          <w:szCs w:val="20"/>
        </w:rPr>
        <w:t xml:space="preserve"> de </w:t>
      </w:r>
      <w:proofErr w:type="spellStart"/>
      <w:r w:rsidR="00A62C70" w:rsidRPr="006919FD">
        <w:rPr>
          <w:rFonts w:ascii="Arial" w:eastAsia="Times New Roman" w:hAnsi="Arial" w:cs="Arial"/>
          <w:color w:val="000000"/>
          <w:sz w:val="20"/>
          <w:szCs w:val="20"/>
        </w:rPr>
        <w:t>l</w:t>
      </w:r>
      <w:r w:rsidRPr="006919FD">
        <w:rPr>
          <w:rFonts w:ascii="Arial" w:eastAsia="Times New Roman" w:hAnsi="Arial" w:cs="Arial"/>
          <w:color w:val="000000"/>
          <w:sz w:val="20"/>
          <w:szCs w:val="20"/>
        </w:rPr>
        <w:t>'Environnement</w:t>
      </w:r>
      <w:proofErr w:type="spellEnd"/>
      <w:r w:rsidR="00826FC7" w:rsidRPr="006919FD">
        <w:rPr>
          <w:rFonts w:ascii="Arial" w:eastAsia="Times New Roman" w:hAnsi="Arial" w:cs="Arial"/>
          <w:color w:val="000000"/>
          <w:sz w:val="20"/>
          <w:szCs w:val="20"/>
        </w:rPr>
        <w:t>,</w:t>
      </w:r>
      <w:r w:rsidR="00C67FCC" w:rsidRPr="006919FD">
        <w:rPr>
          <w:rStyle w:val="apple-converted-space"/>
          <w:rFonts w:ascii="Arial" w:eastAsia="Times New Roman" w:hAnsi="Arial" w:cs="Arial"/>
          <w:color w:val="000000"/>
          <w:sz w:val="20"/>
          <w:szCs w:val="20"/>
        </w:rPr>
        <w:t xml:space="preserve"> </w:t>
      </w:r>
      <w:hyperlink r:id="rId14" w:history="1">
        <w:r w:rsidRPr="006919FD">
          <w:rPr>
            <w:rStyle w:val="Hyperlink"/>
            <w:rFonts w:ascii="Arial" w:eastAsia="Times New Roman" w:hAnsi="Arial" w:cs="Arial"/>
            <w:sz w:val="20"/>
            <w:szCs w:val="20"/>
          </w:rPr>
          <w:t>https://github.com/meom-configurations/NATL60-CJM165/tree/v_1.0.0</w:t>
        </w:r>
      </w:hyperlink>
      <w:r w:rsidR="00967489" w:rsidRPr="006919FD">
        <w:rPr>
          <w:rFonts w:ascii="Arial" w:eastAsia="Times New Roman" w:hAnsi="Arial" w:cs="Arial"/>
          <w:color w:val="000000"/>
          <w:sz w:val="20"/>
          <w:szCs w:val="20"/>
        </w:rPr>
        <w:t xml:space="preserve">, </w:t>
      </w:r>
      <w:proofErr w:type="spellStart"/>
      <w:proofErr w:type="gramStart"/>
      <w:r w:rsidR="00967489" w:rsidRPr="006919FD">
        <w:rPr>
          <w:rFonts w:ascii="Arial" w:eastAsia="Times New Roman" w:hAnsi="Arial" w:cs="Arial"/>
          <w:color w:val="000000"/>
          <w:sz w:val="20"/>
          <w:szCs w:val="20"/>
        </w:rPr>
        <w:t>doi</w:t>
      </w:r>
      <w:proofErr w:type="spellEnd"/>
      <w:r w:rsidR="00967489" w:rsidRPr="006919FD">
        <w:rPr>
          <w:rFonts w:ascii="Arial" w:eastAsia="Times New Roman" w:hAnsi="Arial" w:cs="Arial"/>
          <w:color w:val="000000"/>
          <w:sz w:val="20"/>
          <w:szCs w:val="20"/>
        </w:rPr>
        <w:t xml:space="preserve"> :</w:t>
      </w:r>
      <w:proofErr w:type="gramEnd"/>
      <w:r w:rsidR="00967489" w:rsidRPr="006919FD">
        <w:rPr>
          <w:rFonts w:ascii="Arial" w:eastAsia="Times New Roman" w:hAnsi="Arial" w:cs="Arial"/>
          <w:color w:val="000000"/>
          <w:sz w:val="20"/>
          <w:szCs w:val="20"/>
        </w:rPr>
        <w:t xml:space="preserve"> 10.5281/zenodo.1210115.</w:t>
      </w:r>
    </w:p>
    <w:p w14:paraId="276760BC" w14:textId="77777777" w:rsidR="0026597A" w:rsidRPr="006919FD" w:rsidRDefault="0026597A" w:rsidP="00E54765">
      <w:pPr>
        <w:spacing w:line="480" w:lineRule="auto"/>
        <w:ind w:left="480" w:hanging="480"/>
        <w:rPr>
          <w:rFonts w:ascii="Arial" w:eastAsia="Times New Roman" w:hAnsi="Arial" w:cs="Arial"/>
          <w:sz w:val="20"/>
          <w:szCs w:val="20"/>
        </w:rPr>
      </w:pPr>
      <w:r w:rsidRPr="006919FD">
        <w:rPr>
          <w:rFonts w:ascii="Arial" w:hAnsi="Arial" w:cs="Arial"/>
          <w:noProof/>
          <w:sz w:val="20"/>
          <w:szCs w:val="20"/>
          <w:lang w:val="en-US"/>
        </w:rPr>
        <w:t>Nightingale, P. D., Malin, G., Law, C. S., Watson, A. J., Liss, P. S., Liddicoat, M. I., et al. (2000). In situ</w:t>
      </w:r>
      <w:r w:rsidRPr="006919FD">
        <w:rPr>
          <w:rFonts w:ascii="Arial" w:hAnsi="Arial" w:cs="Arial"/>
          <w:noProof/>
          <w:sz w:val="20"/>
          <w:lang w:val="en-US"/>
        </w:rPr>
        <w:t xml:space="preserve"> evaluation of air-sea gas exchange parameterizations using novel conservative and volatile tracers. </w:t>
      </w:r>
      <w:r w:rsidRPr="006919FD">
        <w:rPr>
          <w:rFonts w:ascii="Arial" w:hAnsi="Arial" w:cs="Arial"/>
          <w:i/>
          <w:iCs/>
          <w:noProof/>
          <w:sz w:val="20"/>
          <w:lang w:val="en-US"/>
        </w:rPr>
        <w:t>Global Biogeochem. Cy.</w:t>
      </w:r>
      <w:r w:rsidRPr="006919FD">
        <w:rPr>
          <w:rFonts w:ascii="Arial" w:hAnsi="Arial" w:cs="Arial"/>
          <w:noProof/>
          <w:sz w:val="20"/>
          <w:lang w:val="en-US"/>
        </w:rPr>
        <w:t xml:space="preserve"> 14, 373–387, doi: 10.1029/1999GB900091.</w:t>
      </w:r>
    </w:p>
    <w:p w14:paraId="43F6CDA2" w14:textId="77777777" w:rsidR="0026597A" w:rsidRPr="006919FD" w:rsidRDefault="0026597A" w:rsidP="0026597A">
      <w:pPr>
        <w:spacing w:line="480" w:lineRule="auto"/>
        <w:ind w:left="426" w:hanging="426"/>
        <w:rPr>
          <w:rFonts w:ascii="Arial" w:eastAsia="Times New Roman" w:hAnsi="Arial" w:cs="Arial"/>
          <w:sz w:val="20"/>
          <w:szCs w:val="20"/>
        </w:rPr>
      </w:pPr>
      <w:proofErr w:type="spellStart"/>
      <w:r w:rsidRPr="006919FD">
        <w:rPr>
          <w:rFonts w:ascii="Arial" w:hAnsi="Arial" w:cs="Arial"/>
          <w:color w:val="000000"/>
          <w:sz w:val="20"/>
          <w:szCs w:val="20"/>
          <w:lang w:val="en-US"/>
        </w:rPr>
        <w:t>Niiler</w:t>
      </w:r>
      <w:proofErr w:type="spellEnd"/>
      <w:r w:rsidRPr="006919FD">
        <w:rPr>
          <w:rFonts w:ascii="Arial" w:hAnsi="Arial" w:cs="Arial"/>
          <w:color w:val="000000"/>
          <w:sz w:val="20"/>
          <w:szCs w:val="20"/>
          <w:lang w:val="en-US"/>
        </w:rPr>
        <w:t xml:space="preserve">, P., (2009) </w:t>
      </w:r>
      <w:proofErr w:type="spellStart"/>
      <w:r w:rsidRPr="006919FD">
        <w:rPr>
          <w:rFonts w:ascii="Arial" w:hAnsi="Arial" w:cs="Arial"/>
          <w:color w:val="000000"/>
          <w:sz w:val="20"/>
          <w:szCs w:val="20"/>
          <w:lang w:val="en-US"/>
        </w:rPr>
        <w:t>Ageostropphic</w:t>
      </w:r>
      <w:proofErr w:type="spellEnd"/>
      <w:r w:rsidRPr="006919FD">
        <w:rPr>
          <w:rFonts w:ascii="Arial" w:hAnsi="Arial" w:cs="Arial"/>
          <w:color w:val="000000"/>
          <w:sz w:val="20"/>
          <w:szCs w:val="20"/>
          <w:lang w:val="en-US"/>
        </w:rPr>
        <w:t xml:space="preserve"> circulation in the ocean, Oceanography in 2025: Proceeding of a workshop, Edited by Deborah </w:t>
      </w:r>
      <w:proofErr w:type="spellStart"/>
      <w:r w:rsidRPr="006919FD">
        <w:rPr>
          <w:rFonts w:ascii="Arial" w:hAnsi="Arial" w:cs="Arial"/>
          <w:color w:val="000000"/>
          <w:sz w:val="20"/>
          <w:szCs w:val="20"/>
          <w:lang w:val="en-US"/>
        </w:rPr>
        <w:t>Glickson</w:t>
      </w:r>
      <w:proofErr w:type="spellEnd"/>
      <w:r w:rsidRPr="006919FD">
        <w:rPr>
          <w:rFonts w:ascii="Arial" w:hAnsi="Arial" w:cs="Arial"/>
          <w:color w:val="000000"/>
          <w:sz w:val="20"/>
          <w:szCs w:val="20"/>
          <w:lang w:val="en-US"/>
        </w:rPr>
        <w:t xml:space="preserve">, Chapter 24, 73-76, The National Academies Press, Washington, ISBN:  978-0-309-13745-4, </w:t>
      </w:r>
      <w:r w:rsidRPr="006919FD">
        <w:rPr>
          <w:rFonts w:ascii="Arial" w:eastAsia="Times New Roman" w:hAnsi="Arial" w:cs="Arial"/>
          <w:sz w:val="20"/>
          <w:szCs w:val="20"/>
        </w:rPr>
        <w:t>https://www.nap.edu/read/12627/chapter/24</w:t>
      </w:r>
    </w:p>
    <w:p w14:paraId="6E3BA8AC" w14:textId="77777777" w:rsidR="0026597A" w:rsidRPr="006919FD" w:rsidRDefault="0026597A" w:rsidP="0026597A">
      <w:pPr>
        <w:spacing w:line="480" w:lineRule="auto"/>
        <w:ind w:left="426" w:hanging="426"/>
        <w:rPr>
          <w:rFonts w:ascii="Arial" w:eastAsia="Times New Roman" w:hAnsi="Arial" w:cs="Arial"/>
          <w:sz w:val="20"/>
          <w:szCs w:val="20"/>
        </w:rPr>
      </w:pPr>
      <w:r w:rsidRPr="006919FD">
        <w:rPr>
          <w:rFonts w:ascii="Arial" w:eastAsia="Times New Roman" w:hAnsi="Arial" w:cs="Arial"/>
          <w:sz w:val="20"/>
          <w:szCs w:val="20"/>
        </w:rPr>
        <w:t xml:space="preserve">Painter, Stuart; Hartman, Sue; </w:t>
      </w:r>
      <w:proofErr w:type="spellStart"/>
      <w:r w:rsidRPr="006919FD">
        <w:rPr>
          <w:rFonts w:ascii="Arial" w:eastAsia="Times New Roman" w:hAnsi="Arial" w:cs="Arial"/>
          <w:sz w:val="20"/>
          <w:szCs w:val="20"/>
        </w:rPr>
        <w:t>Kivimae</w:t>
      </w:r>
      <w:proofErr w:type="spellEnd"/>
      <w:r w:rsidRPr="006919FD">
        <w:rPr>
          <w:rFonts w:ascii="Arial" w:eastAsia="Times New Roman" w:hAnsi="Arial" w:cs="Arial"/>
          <w:sz w:val="20"/>
          <w:szCs w:val="20"/>
        </w:rPr>
        <w:t xml:space="preserve">, Caroline; Salt, Lesley; </w:t>
      </w:r>
      <w:proofErr w:type="spellStart"/>
      <w:r w:rsidRPr="006919FD">
        <w:rPr>
          <w:rFonts w:ascii="Arial" w:eastAsia="Times New Roman" w:hAnsi="Arial" w:cs="Arial"/>
          <w:sz w:val="20"/>
          <w:szCs w:val="20"/>
        </w:rPr>
        <w:t>Clargo</w:t>
      </w:r>
      <w:proofErr w:type="spellEnd"/>
      <w:r w:rsidRPr="006919FD">
        <w:rPr>
          <w:rFonts w:ascii="Arial" w:eastAsia="Times New Roman" w:hAnsi="Arial" w:cs="Arial"/>
          <w:sz w:val="20"/>
          <w:szCs w:val="20"/>
        </w:rPr>
        <w:t xml:space="preserve">, Nicola; </w:t>
      </w:r>
      <w:proofErr w:type="spellStart"/>
      <w:r w:rsidRPr="006919FD">
        <w:rPr>
          <w:rFonts w:ascii="Arial" w:eastAsia="Times New Roman" w:hAnsi="Arial" w:cs="Arial"/>
          <w:sz w:val="20"/>
          <w:szCs w:val="20"/>
        </w:rPr>
        <w:t>Bozec</w:t>
      </w:r>
      <w:proofErr w:type="spellEnd"/>
      <w:r w:rsidRPr="006919FD">
        <w:rPr>
          <w:rFonts w:ascii="Arial" w:eastAsia="Times New Roman" w:hAnsi="Arial" w:cs="Arial"/>
          <w:sz w:val="20"/>
          <w:szCs w:val="20"/>
        </w:rPr>
        <w:t xml:space="preserve">, </w:t>
      </w:r>
      <w:proofErr w:type="spellStart"/>
      <w:r w:rsidRPr="006919FD">
        <w:rPr>
          <w:rFonts w:ascii="Arial" w:eastAsia="Times New Roman" w:hAnsi="Arial" w:cs="Arial"/>
          <w:sz w:val="20"/>
          <w:szCs w:val="20"/>
        </w:rPr>
        <w:t>Yann</w:t>
      </w:r>
      <w:proofErr w:type="spellEnd"/>
      <w:r w:rsidRPr="006919FD">
        <w:rPr>
          <w:rFonts w:ascii="Arial" w:eastAsia="Times New Roman" w:hAnsi="Arial" w:cs="Arial"/>
          <w:sz w:val="20"/>
          <w:szCs w:val="20"/>
        </w:rPr>
        <w:t xml:space="preserve">; Daniels, Chris J.; Jones, Sam; </w:t>
      </w:r>
      <w:proofErr w:type="spellStart"/>
      <w:r w:rsidRPr="006919FD">
        <w:rPr>
          <w:rFonts w:ascii="Arial" w:eastAsia="Times New Roman" w:hAnsi="Arial" w:cs="Arial"/>
          <w:sz w:val="20"/>
          <w:szCs w:val="20"/>
        </w:rPr>
        <w:t>Hemsley</w:t>
      </w:r>
      <w:proofErr w:type="spellEnd"/>
      <w:r w:rsidRPr="006919FD">
        <w:rPr>
          <w:rFonts w:ascii="Arial" w:eastAsia="Times New Roman" w:hAnsi="Arial" w:cs="Arial"/>
          <w:sz w:val="20"/>
          <w:szCs w:val="20"/>
        </w:rPr>
        <w:t xml:space="preserve">, Victoria S.; </w:t>
      </w:r>
      <w:proofErr w:type="spellStart"/>
      <w:r w:rsidRPr="006919FD">
        <w:rPr>
          <w:rFonts w:ascii="Arial" w:eastAsia="Times New Roman" w:hAnsi="Arial" w:cs="Arial"/>
          <w:sz w:val="20"/>
          <w:szCs w:val="20"/>
        </w:rPr>
        <w:t>Munns</w:t>
      </w:r>
      <w:proofErr w:type="spellEnd"/>
      <w:r w:rsidRPr="006919FD">
        <w:rPr>
          <w:rFonts w:ascii="Arial" w:eastAsia="Times New Roman" w:hAnsi="Arial" w:cs="Arial"/>
          <w:sz w:val="20"/>
          <w:szCs w:val="20"/>
        </w:rPr>
        <w:t xml:space="preserve">, </w:t>
      </w:r>
      <w:proofErr w:type="spellStart"/>
      <w:r w:rsidRPr="006919FD">
        <w:rPr>
          <w:rFonts w:ascii="Arial" w:eastAsia="Times New Roman" w:hAnsi="Arial" w:cs="Arial"/>
          <w:sz w:val="20"/>
          <w:szCs w:val="20"/>
        </w:rPr>
        <w:t>Lucie</w:t>
      </w:r>
      <w:proofErr w:type="spellEnd"/>
      <w:r w:rsidRPr="006919FD">
        <w:rPr>
          <w:rFonts w:ascii="Arial" w:eastAsia="Times New Roman" w:hAnsi="Arial" w:cs="Arial"/>
          <w:sz w:val="20"/>
          <w:szCs w:val="20"/>
        </w:rPr>
        <w:t xml:space="preserve">; Allen, Stephanie R.  2016 Carbon exchange between a shelf sea and the ocean: The Hebrides Shelf, west of Scotland. </w:t>
      </w:r>
      <w:r w:rsidRPr="006919FD">
        <w:rPr>
          <w:rStyle w:val="bibbooktitle"/>
          <w:rFonts w:ascii="Arial" w:eastAsia="Times New Roman" w:hAnsi="Arial" w:cs="Arial"/>
          <w:i/>
          <w:sz w:val="20"/>
          <w:szCs w:val="20"/>
        </w:rPr>
        <w:t xml:space="preserve">J. </w:t>
      </w:r>
      <w:proofErr w:type="spellStart"/>
      <w:r w:rsidRPr="006919FD">
        <w:rPr>
          <w:rStyle w:val="bibbooktitle"/>
          <w:rFonts w:ascii="Arial" w:eastAsia="Times New Roman" w:hAnsi="Arial" w:cs="Arial"/>
          <w:i/>
          <w:sz w:val="20"/>
          <w:szCs w:val="20"/>
        </w:rPr>
        <w:t>Geophys</w:t>
      </w:r>
      <w:proofErr w:type="spellEnd"/>
      <w:r w:rsidRPr="006919FD">
        <w:rPr>
          <w:rStyle w:val="bibbooktitle"/>
          <w:rFonts w:ascii="Arial" w:eastAsia="Times New Roman" w:hAnsi="Arial" w:cs="Arial"/>
          <w:i/>
          <w:sz w:val="20"/>
          <w:szCs w:val="20"/>
        </w:rPr>
        <w:t>. Res-Oceans</w:t>
      </w:r>
      <w:r w:rsidRPr="006919FD">
        <w:rPr>
          <w:rFonts w:ascii="Arial" w:eastAsia="Times New Roman" w:hAnsi="Arial" w:cs="Arial"/>
          <w:sz w:val="20"/>
          <w:szCs w:val="20"/>
        </w:rPr>
        <w:t xml:space="preserve">, 121 (7), </w:t>
      </w:r>
      <w:proofErr w:type="gramStart"/>
      <w:r w:rsidRPr="006919FD">
        <w:rPr>
          <w:rFonts w:ascii="Arial" w:eastAsia="Times New Roman" w:hAnsi="Arial" w:cs="Arial"/>
          <w:sz w:val="20"/>
          <w:szCs w:val="20"/>
        </w:rPr>
        <w:t>4522</w:t>
      </w:r>
      <w:proofErr w:type="gramEnd"/>
      <w:r w:rsidRPr="006919FD">
        <w:rPr>
          <w:rFonts w:ascii="Arial" w:eastAsia="Times New Roman" w:hAnsi="Arial" w:cs="Arial"/>
          <w:sz w:val="20"/>
          <w:szCs w:val="20"/>
        </w:rPr>
        <w:t xml:space="preserve">-4544, </w:t>
      </w:r>
      <w:proofErr w:type="spellStart"/>
      <w:r w:rsidRPr="006919FD">
        <w:rPr>
          <w:rFonts w:ascii="Arial" w:eastAsia="Times New Roman" w:hAnsi="Arial" w:cs="Arial"/>
          <w:sz w:val="20"/>
          <w:szCs w:val="20"/>
        </w:rPr>
        <w:t>doi</w:t>
      </w:r>
      <w:proofErr w:type="spellEnd"/>
      <w:r w:rsidRPr="006919FD">
        <w:rPr>
          <w:rFonts w:ascii="Arial" w:eastAsia="Times New Roman" w:hAnsi="Arial" w:cs="Arial"/>
          <w:sz w:val="20"/>
          <w:szCs w:val="20"/>
        </w:rPr>
        <w:t>: 10.1002/2015JC011599</w:t>
      </w:r>
    </w:p>
    <w:p w14:paraId="2A0CDBED" w14:textId="0D6386E0" w:rsidR="005E0522" w:rsidRPr="006919FD" w:rsidRDefault="005E0522" w:rsidP="005E0522">
      <w:pPr>
        <w:spacing w:line="480" w:lineRule="auto"/>
        <w:ind w:left="426" w:hanging="426"/>
        <w:rPr>
          <w:rFonts w:ascii="Arial" w:eastAsia="Times New Roman" w:hAnsi="Arial" w:cs="Arial"/>
          <w:sz w:val="20"/>
          <w:szCs w:val="20"/>
        </w:rPr>
      </w:pPr>
      <w:proofErr w:type="spellStart"/>
      <w:r w:rsidRPr="006919FD">
        <w:rPr>
          <w:rFonts w:ascii="Arial" w:eastAsia="Times New Roman" w:hAnsi="Arial" w:cs="Arial"/>
          <w:sz w:val="20"/>
          <w:szCs w:val="20"/>
        </w:rPr>
        <w:t>Pujol</w:t>
      </w:r>
      <w:proofErr w:type="spellEnd"/>
      <w:r w:rsidRPr="006919FD">
        <w:rPr>
          <w:rFonts w:ascii="Arial" w:eastAsia="Times New Roman" w:hAnsi="Arial" w:cs="Arial"/>
          <w:sz w:val="20"/>
          <w:szCs w:val="20"/>
        </w:rPr>
        <w:t>, M</w:t>
      </w:r>
      <w:proofErr w:type="gramStart"/>
      <w:r w:rsidRPr="006919FD">
        <w:rPr>
          <w:rFonts w:ascii="Arial" w:eastAsia="Times New Roman" w:hAnsi="Arial" w:cs="Arial"/>
          <w:sz w:val="20"/>
          <w:szCs w:val="20"/>
        </w:rPr>
        <w:t>.-</w:t>
      </w:r>
      <w:proofErr w:type="gramEnd"/>
      <w:r w:rsidRPr="006919FD">
        <w:rPr>
          <w:rFonts w:ascii="Arial" w:eastAsia="Times New Roman" w:hAnsi="Arial" w:cs="Arial"/>
          <w:sz w:val="20"/>
          <w:szCs w:val="20"/>
        </w:rPr>
        <w:t xml:space="preserve">I., </w:t>
      </w:r>
      <w:proofErr w:type="spellStart"/>
      <w:r w:rsidRPr="006919FD">
        <w:rPr>
          <w:rFonts w:ascii="Arial" w:eastAsia="Times New Roman" w:hAnsi="Arial" w:cs="Arial"/>
          <w:sz w:val="20"/>
          <w:szCs w:val="20"/>
        </w:rPr>
        <w:t>Faugère</w:t>
      </w:r>
      <w:proofErr w:type="spellEnd"/>
      <w:r w:rsidRPr="006919FD">
        <w:rPr>
          <w:rFonts w:ascii="Arial" w:eastAsia="Times New Roman" w:hAnsi="Arial" w:cs="Arial"/>
          <w:sz w:val="20"/>
          <w:szCs w:val="20"/>
        </w:rPr>
        <w:t xml:space="preserve">, Y., </w:t>
      </w:r>
      <w:proofErr w:type="spellStart"/>
      <w:r w:rsidRPr="006919FD">
        <w:rPr>
          <w:rFonts w:ascii="Arial" w:eastAsia="Times New Roman" w:hAnsi="Arial" w:cs="Arial"/>
          <w:sz w:val="20"/>
          <w:szCs w:val="20"/>
        </w:rPr>
        <w:t>Taburet</w:t>
      </w:r>
      <w:proofErr w:type="spellEnd"/>
      <w:r w:rsidRPr="006919FD">
        <w:rPr>
          <w:rFonts w:ascii="Arial" w:eastAsia="Times New Roman" w:hAnsi="Arial" w:cs="Arial"/>
          <w:sz w:val="20"/>
          <w:szCs w:val="20"/>
        </w:rPr>
        <w:t xml:space="preserve">, G., </w:t>
      </w:r>
      <w:proofErr w:type="spellStart"/>
      <w:r w:rsidRPr="006919FD">
        <w:rPr>
          <w:rFonts w:ascii="Arial" w:eastAsia="Times New Roman" w:hAnsi="Arial" w:cs="Arial"/>
          <w:sz w:val="20"/>
          <w:szCs w:val="20"/>
        </w:rPr>
        <w:t>Dupuy</w:t>
      </w:r>
      <w:proofErr w:type="spellEnd"/>
      <w:r w:rsidRPr="006919FD">
        <w:rPr>
          <w:rFonts w:ascii="Arial" w:eastAsia="Times New Roman" w:hAnsi="Arial" w:cs="Arial"/>
          <w:sz w:val="20"/>
          <w:szCs w:val="20"/>
        </w:rPr>
        <w:t xml:space="preserve">, S., </w:t>
      </w:r>
      <w:proofErr w:type="spellStart"/>
      <w:r w:rsidRPr="006919FD">
        <w:rPr>
          <w:rFonts w:ascii="Arial" w:eastAsia="Times New Roman" w:hAnsi="Arial" w:cs="Arial"/>
          <w:sz w:val="20"/>
          <w:szCs w:val="20"/>
        </w:rPr>
        <w:t>Pelloquin</w:t>
      </w:r>
      <w:proofErr w:type="spellEnd"/>
      <w:r w:rsidRPr="006919FD">
        <w:rPr>
          <w:rFonts w:ascii="Arial" w:eastAsia="Times New Roman" w:hAnsi="Arial" w:cs="Arial"/>
          <w:sz w:val="20"/>
          <w:szCs w:val="20"/>
        </w:rPr>
        <w:t xml:space="preserve">, C., </w:t>
      </w:r>
      <w:proofErr w:type="spellStart"/>
      <w:r w:rsidRPr="006919FD">
        <w:rPr>
          <w:rFonts w:ascii="Arial" w:eastAsia="Times New Roman" w:hAnsi="Arial" w:cs="Arial"/>
          <w:sz w:val="20"/>
          <w:szCs w:val="20"/>
        </w:rPr>
        <w:t>Ablain</w:t>
      </w:r>
      <w:proofErr w:type="spellEnd"/>
      <w:r w:rsidRPr="006919FD">
        <w:rPr>
          <w:rFonts w:ascii="Arial" w:eastAsia="Times New Roman" w:hAnsi="Arial" w:cs="Arial"/>
          <w:sz w:val="20"/>
          <w:szCs w:val="20"/>
        </w:rPr>
        <w:t xml:space="preserve">, M., and Picot, N.: DUACS DT2014: the new multi-mission altimeter data set reprocessed over 20 years, </w:t>
      </w:r>
      <w:r w:rsidRPr="006919FD">
        <w:rPr>
          <w:rFonts w:ascii="Arial" w:eastAsia="Times New Roman" w:hAnsi="Arial" w:cs="Arial"/>
          <w:i/>
          <w:sz w:val="20"/>
          <w:szCs w:val="20"/>
        </w:rPr>
        <w:t>Ocean Sci.</w:t>
      </w:r>
      <w:r w:rsidRPr="006919FD">
        <w:rPr>
          <w:rFonts w:ascii="Arial" w:eastAsia="Times New Roman" w:hAnsi="Arial" w:cs="Arial"/>
          <w:sz w:val="20"/>
          <w:szCs w:val="20"/>
        </w:rPr>
        <w:t>, 12, 1067-1090, https://doi.org/10.5194/os-12-1067-2016, 2016.</w:t>
      </w:r>
    </w:p>
    <w:p w14:paraId="31FDA718" w14:textId="125A5F44" w:rsidR="00F90F80" w:rsidRPr="006919FD" w:rsidRDefault="00F90F80" w:rsidP="006919FD">
      <w:pPr>
        <w:spacing w:line="480" w:lineRule="auto"/>
        <w:ind w:left="426" w:hanging="426"/>
        <w:rPr>
          <w:rFonts w:ascii="Arial" w:eastAsia="Times New Roman" w:hAnsi="Arial" w:cs="Arial"/>
          <w:sz w:val="20"/>
          <w:szCs w:val="20"/>
        </w:rPr>
      </w:pPr>
      <w:proofErr w:type="spellStart"/>
      <w:r w:rsidRPr="006919FD">
        <w:rPr>
          <w:rFonts w:ascii="Arial" w:eastAsia="Times New Roman" w:hAnsi="Arial" w:cs="Arial"/>
          <w:color w:val="000000"/>
          <w:sz w:val="20"/>
          <w:szCs w:val="20"/>
        </w:rPr>
        <w:t>Rascle</w:t>
      </w:r>
      <w:proofErr w:type="spellEnd"/>
      <w:r w:rsidRPr="006919FD">
        <w:rPr>
          <w:rFonts w:ascii="Arial" w:eastAsia="Times New Roman" w:hAnsi="Arial" w:cs="Arial"/>
          <w:color w:val="000000"/>
          <w:sz w:val="20"/>
          <w:szCs w:val="20"/>
        </w:rPr>
        <w:t>,</w:t>
      </w:r>
      <w:r w:rsidR="0084787D" w:rsidRPr="006919FD">
        <w:rPr>
          <w:rFonts w:ascii="Arial" w:eastAsia="Times New Roman" w:hAnsi="Arial" w:cs="Arial"/>
          <w:color w:val="000000"/>
          <w:sz w:val="20"/>
          <w:szCs w:val="20"/>
        </w:rPr>
        <w:t xml:space="preserve"> N., </w:t>
      </w:r>
      <w:proofErr w:type="spellStart"/>
      <w:r w:rsidRPr="006919FD">
        <w:rPr>
          <w:rFonts w:ascii="Arial" w:eastAsia="Times New Roman" w:hAnsi="Arial" w:cs="Arial"/>
          <w:color w:val="000000"/>
          <w:sz w:val="20"/>
          <w:szCs w:val="20"/>
        </w:rPr>
        <w:t>Ardhuin</w:t>
      </w:r>
      <w:proofErr w:type="spellEnd"/>
      <w:r w:rsidR="0084787D" w:rsidRPr="006919FD">
        <w:rPr>
          <w:rFonts w:ascii="Arial" w:eastAsia="Times New Roman" w:hAnsi="Arial" w:cs="Arial"/>
          <w:color w:val="000000"/>
          <w:sz w:val="20"/>
          <w:szCs w:val="20"/>
        </w:rPr>
        <w:t>, F.,</w:t>
      </w:r>
      <w:r w:rsidR="009E659D" w:rsidRPr="006919FD">
        <w:rPr>
          <w:rFonts w:ascii="Arial" w:eastAsia="Times New Roman" w:hAnsi="Arial" w:cs="Arial"/>
          <w:color w:val="000000"/>
          <w:sz w:val="20"/>
          <w:szCs w:val="20"/>
        </w:rPr>
        <w:t xml:space="preserve"> (2013) </w:t>
      </w:r>
      <w:r w:rsidRPr="006919FD">
        <w:rPr>
          <w:rFonts w:ascii="Arial" w:eastAsia="Times New Roman" w:hAnsi="Arial" w:cs="Arial"/>
          <w:color w:val="000000"/>
          <w:sz w:val="20"/>
          <w:szCs w:val="20"/>
        </w:rPr>
        <w:t xml:space="preserve">A global wave parameter database for geophysical applications. Part 2: model validation with improved source term parameterization, </w:t>
      </w:r>
      <w:r w:rsidR="00605211" w:rsidRPr="006919FD">
        <w:rPr>
          <w:rFonts w:ascii="Arial" w:eastAsia="Times New Roman" w:hAnsi="Arial" w:cs="Arial"/>
          <w:i/>
          <w:color w:val="000000"/>
          <w:sz w:val="20"/>
          <w:szCs w:val="20"/>
        </w:rPr>
        <w:t>Ocean Mod</w:t>
      </w:r>
      <w:r w:rsidR="00CD014A" w:rsidRPr="006919FD">
        <w:rPr>
          <w:rFonts w:ascii="Arial" w:eastAsia="Times New Roman" w:hAnsi="Arial" w:cs="Arial"/>
          <w:i/>
          <w:color w:val="000000"/>
          <w:sz w:val="20"/>
          <w:szCs w:val="20"/>
        </w:rPr>
        <w:t>el</w:t>
      </w:r>
      <w:proofErr w:type="gramStart"/>
      <w:r w:rsidR="00605211" w:rsidRPr="006919FD">
        <w:rPr>
          <w:rFonts w:ascii="Arial" w:eastAsia="Times New Roman" w:hAnsi="Arial" w:cs="Arial"/>
          <w:i/>
          <w:color w:val="000000"/>
          <w:sz w:val="20"/>
          <w:szCs w:val="20"/>
        </w:rPr>
        <w:t>.</w:t>
      </w:r>
      <w:r w:rsidR="00AD4A0E" w:rsidRPr="006919FD">
        <w:rPr>
          <w:rFonts w:ascii="Arial" w:eastAsia="Times New Roman" w:hAnsi="Arial" w:cs="Arial"/>
          <w:color w:val="000000"/>
          <w:sz w:val="20"/>
          <w:szCs w:val="20"/>
        </w:rPr>
        <w:t>,</w:t>
      </w:r>
      <w:proofErr w:type="gramEnd"/>
      <w:r w:rsidR="00AD4A0E" w:rsidRPr="006919FD">
        <w:rPr>
          <w:rFonts w:ascii="Arial" w:eastAsia="Times New Roman" w:hAnsi="Arial" w:cs="Arial"/>
          <w:color w:val="000000"/>
          <w:sz w:val="20"/>
          <w:szCs w:val="20"/>
        </w:rPr>
        <w:t xml:space="preserve"> 70</w:t>
      </w:r>
      <w:r w:rsidRPr="006919FD">
        <w:rPr>
          <w:rFonts w:ascii="Arial" w:eastAsia="Times New Roman" w:hAnsi="Arial" w:cs="Arial"/>
          <w:color w:val="000000"/>
          <w:sz w:val="20"/>
          <w:szCs w:val="20"/>
        </w:rPr>
        <w:t>, pp. 145-151, 10.1016/j.ocemod.2012.09.001</w:t>
      </w:r>
    </w:p>
    <w:p w14:paraId="01C2D31D" w14:textId="77777777" w:rsidR="0026597A" w:rsidRPr="006919FD" w:rsidRDefault="0026597A" w:rsidP="006919FD">
      <w:pPr>
        <w:spacing w:line="480" w:lineRule="auto"/>
        <w:ind w:left="426" w:hanging="426"/>
        <w:rPr>
          <w:rFonts w:ascii="Arial" w:eastAsia="Times New Roman" w:hAnsi="Arial" w:cs="Arial"/>
          <w:sz w:val="20"/>
          <w:szCs w:val="20"/>
        </w:rPr>
      </w:pPr>
      <w:r w:rsidRPr="006919FD">
        <w:rPr>
          <w:rFonts w:ascii="Arial" w:eastAsia="Times New Roman" w:hAnsi="Arial" w:cs="Arial"/>
          <w:sz w:val="20"/>
          <w:szCs w:val="20"/>
        </w:rPr>
        <w:t>Rio, M</w:t>
      </w:r>
      <w:proofErr w:type="gramStart"/>
      <w:r w:rsidRPr="006919FD">
        <w:rPr>
          <w:rFonts w:ascii="Arial" w:eastAsia="Times New Roman" w:hAnsi="Arial" w:cs="Arial"/>
          <w:sz w:val="20"/>
          <w:szCs w:val="20"/>
        </w:rPr>
        <w:t>.</w:t>
      </w:r>
      <w:r w:rsidRPr="006919FD">
        <w:rPr>
          <w:rFonts w:ascii="Noteworthy Bold" w:eastAsia="Times New Roman" w:hAnsi="Noteworthy Bold" w:cs="Noteworthy Bold"/>
          <w:sz w:val="20"/>
          <w:szCs w:val="20"/>
        </w:rPr>
        <w:t>‐</w:t>
      </w:r>
      <w:proofErr w:type="gramEnd"/>
      <w:r w:rsidRPr="006919FD">
        <w:rPr>
          <w:rFonts w:ascii="Arial" w:eastAsia="Times New Roman" w:hAnsi="Arial" w:cs="Arial"/>
          <w:sz w:val="20"/>
          <w:szCs w:val="20"/>
        </w:rPr>
        <w:t xml:space="preserve">H., </w:t>
      </w:r>
      <w:proofErr w:type="spellStart"/>
      <w:r w:rsidRPr="006919FD">
        <w:rPr>
          <w:rFonts w:ascii="Arial" w:eastAsia="Times New Roman" w:hAnsi="Arial" w:cs="Arial"/>
          <w:sz w:val="20"/>
          <w:szCs w:val="20"/>
        </w:rPr>
        <w:t>Mulet</w:t>
      </w:r>
      <w:proofErr w:type="spellEnd"/>
      <w:r w:rsidRPr="006919FD">
        <w:rPr>
          <w:rFonts w:ascii="Arial" w:eastAsia="Times New Roman" w:hAnsi="Arial" w:cs="Arial"/>
          <w:sz w:val="20"/>
          <w:szCs w:val="20"/>
        </w:rPr>
        <w:t xml:space="preserve">, S., Picot, N. (2014) Beyond GOCE for the ocean circulation estimate: Synergetic use of altimetry, </w:t>
      </w:r>
      <w:proofErr w:type="spellStart"/>
      <w:r w:rsidRPr="006919FD">
        <w:rPr>
          <w:rFonts w:ascii="Arial" w:eastAsia="Times New Roman" w:hAnsi="Arial" w:cs="Arial"/>
          <w:sz w:val="20"/>
          <w:szCs w:val="20"/>
        </w:rPr>
        <w:t>gravimetry</w:t>
      </w:r>
      <w:proofErr w:type="spellEnd"/>
      <w:r w:rsidRPr="006919FD">
        <w:rPr>
          <w:rFonts w:ascii="Arial" w:eastAsia="Times New Roman" w:hAnsi="Arial" w:cs="Arial"/>
          <w:sz w:val="20"/>
          <w:szCs w:val="20"/>
        </w:rPr>
        <w:t xml:space="preserve">, and in situ data provides new insight into geostrophic and Ekman currents, </w:t>
      </w:r>
      <w:proofErr w:type="spellStart"/>
      <w:r w:rsidRPr="006919FD">
        <w:rPr>
          <w:rFonts w:ascii="Arial" w:eastAsia="Times New Roman" w:hAnsi="Arial" w:cs="Arial"/>
          <w:i/>
          <w:sz w:val="20"/>
          <w:szCs w:val="20"/>
        </w:rPr>
        <w:t>Geophys</w:t>
      </w:r>
      <w:proofErr w:type="spellEnd"/>
      <w:r w:rsidRPr="006919FD">
        <w:rPr>
          <w:rFonts w:ascii="Arial" w:eastAsia="Times New Roman" w:hAnsi="Arial" w:cs="Arial"/>
          <w:i/>
          <w:sz w:val="20"/>
          <w:szCs w:val="20"/>
        </w:rPr>
        <w:t xml:space="preserve">. Res. </w:t>
      </w:r>
      <w:proofErr w:type="spellStart"/>
      <w:r w:rsidRPr="006919FD">
        <w:rPr>
          <w:rFonts w:ascii="Arial" w:eastAsia="Times New Roman" w:hAnsi="Arial" w:cs="Arial"/>
          <w:i/>
          <w:sz w:val="20"/>
          <w:szCs w:val="20"/>
        </w:rPr>
        <w:t>Lett</w:t>
      </w:r>
      <w:proofErr w:type="spellEnd"/>
      <w:proofErr w:type="gramStart"/>
      <w:r w:rsidRPr="006919FD">
        <w:rPr>
          <w:rFonts w:ascii="Arial" w:eastAsia="Times New Roman" w:hAnsi="Arial" w:cs="Arial"/>
          <w:i/>
          <w:sz w:val="20"/>
          <w:szCs w:val="20"/>
        </w:rPr>
        <w:t>.</w:t>
      </w:r>
      <w:r w:rsidRPr="006919FD">
        <w:rPr>
          <w:rFonts w:ascii="Arial" w:eastAsia="Times New Roman" w:hAnsi="Arial" w:cs="Arial"/>
          <w:sz w:val="20"/>
          <w:szCs w:val="20"/>
        </w:rPr>
        <w:t>,</w:t>
      </w:r>
      <w:proofErr w:type="gramEnd"/>
      <w:r w:rsidRPr="006919FD">
        <w:rPr>
          <w:rFonts w:ascii="Arial" w:eastAsia="Times New Roman" w:hAnsi="Arial" w:cs="Arial"/>
          <w:sz w:val="20"/>
          <w:szCs w:val="20"/>
        </w:rPr>
        <w:t xml:space="preserve"> </w:t>
      </w:r>
      <w:proofErr w:type="spellStart"/>
      <w:r w:rsidRPr="006919FD">
        <w:rPr>
          <w:rFonts w:ascii="Arial" w:eastAsia="Times New Roman" w:hAnsi="Arial" w:cs="Arial"/>
          <w:sz w:val="20"/>
          <w:szCs w:val="20"/>
        </w:rPr>
        <w:t>doi</w:t>
      </w:r>
      <w:proofErr w:type="spellEnd"/>
      <w:r w:rsidRPr="006919FD">
        <w:rPr>
          <w:rFonts w:ascii="Arial" w:eastAsia="Times New Roman" w:hAnsi="Arial" w:cs="Arial"/>
          <w:sz w:val="20"/>
          <w:szCs w:val="20"/>
        </w:rPr>
        <w:t>: 10.1002/2014GL061773.</w:t>
      </w:r>
    </w:p>
    <w:p w14:paraId="4674EA24" w14:textId="77777777" w:rsidR="00004183" w:rsidRPr="006919FD" w:rsidRDefault="0026597A" w:rsidP="006919FD">
      <w:pPr>
        <w:widowControl w:val="0"/>
        <w:autoSpaceDE w:val="0"/>
        <w:autoSpaceDN w:val="0"/>
        <w:adjustRightInd w:val="0"/>
        <w:spacing w:after="240" w:line="480" w:lineRule="auto"/>
        <w:ind w:left="426" w:hanging="426"/>
        <w:rPr>
          <w:rFonts w:ascii="Arial" w:hAnsi="Arial" w:cs="Arial"/>
          <w:color w:val="000000"/>
          <w:sz w:val="20"/>
          <w:szCs w:val="20"/>
          <w:lang w:val="en-US"/>
        </w:rPr>
      </w:pPr>
      <w:r w:rsidRPr="006919FD">
        <w:rPr>
          <w:rFonts w:ascii="Arial" w:hAnsi="Arial" w:cs="Arial"/>
          <w:color w:val="000000"/>
          <w:sz w:val="20"/>
          <w:szCs w:val="20"/>
          <w:lang w:val="en-US"/>
        </w:rPr>
        <w:t>Rio, M</w:t>
      </w:r>
      <w:proofErr w:type="gramStart"/>
      <w:r w:rsidRPr="006919FD">
        <w:rPr>
          <w:rFonts w:ascii="Arial" w:hAnsi="Arial" w:cs="Arial"/>
          <w:color w:val="000000"/>
          <w:sz w:val="20"/>
          <w:szCs w:val="20"/>
          <w:lang w:val="en-US"/>
        </w:rPr>
        <w:t>.-</w:t>
      </w:r>
      <w:proofErr w:type="gramEnd"/>
      <w:r w:rsidRPr="006919FD">
        <w:rPr>
          <w:rFonts w:ascii="Arial" w:hAnsi="Arial" w:cs="Arial"/>
          <w:color w:val="000000"/>
          <w:sz w:val="20"/>
          <w:szCs w:val="20"/>
          <w:lang w:val="en-US"/>
        </w:rPr>
        <w:t xml:space="preserve">H., </w:t>
      </w:r>
      <w:proofErr w:type="spellStart"/>
      <w:r w:rsidRPr="006919FD">
        <w:rPr>
          <w:rFonts w:ascii="Arial" w:hAnsi="Arial" w:cs="Arial"/>
          <w:color w:val="000000"/>
          <w:sz w:val="20"/>
          <w:szCs w:val="20"/>
          <w:lang w:val="en-US"/>
        </w:rPr>
        <w:t>Johannessen</w:t>
      </w:r>
      <w:proofErr w:type="spellEnd"/>
      <w:r w:rsidRPr="006919FD">
        <w:rPr>
          <w:rFonts w:ascii="Arial" w:hAnsi="Arial" w:cs="Arial"/>
          <w:color w:val="000000"/>
          <w:sz w:val="20"/>
          <w:szCs w:val="20"/>
          <w:lang w:val="en-US"/>
        </w:rPr>
        <w:t xml:space="preserve">, J., &amp; </w:t>
      </w:r>
      <w:proofErr w:type="spellStart"/>
      <w:r w:rsidRPr="006919FD">
        <w:rPr>
          <w:rFonts w:ascii="Arial" w:hAnsi="Arial" w:cs="Arial"/>
          <w:color w:val="000000"/>
          <w:sz w:val="20"/>
          <w:szCs w:val="20"/>
          <w:lang w:val="en-US"/>
        </w:rPr>
        <w:t>Donlan</w:t>
      </w:r>
      <w:proofErr w:type="spellEnd"/>
      <w:r w:rsidRPr="006919FD">
        <w:rPr>
          <w:rFonts w:ascii="Arial" w:hAnsi="Arial" w:cs="Arial"/>
          <w:color w:val="000000"/>
          <w:sz w:val="20"/>
          <w:szCs w:val="20"/>
          <w:lang w:val="en-US"/>
        </w:rPr>
        <w:t xml:space="preserve">, C. (2016). Product data handbook: The combined </w:t>
      </w:r>
      <w:proofErr w:type="spellStart"/>
      <w:r w:rsidRPr="006919FD">
        <w:rPr>
          <w:rFonts w:ascii="Arial" w:hAnsi="Arial" w:cs="Arial"/>
          <w:color w:val="000000"/>
          <w:sz w:val="20"/>
          <w:szCs w:val="20"/>
          <w:lang w:val="en-US"/>
        </w:rPr>
        <w:t>geostropy+ekman</w:t>
      </w:r>
      <w:proofErr w:type="spellEnd"/>
      <w:r w:rsidRPr="006919FD">
        <w:rPr>
          <w:rFonts w:ascii="Arial" w:hAnsi="Arial" w:cs="Arial"/>
          <w:color w:val="000000"/>
          <w:sz w:val="20"/>
          <w:szCs w:val="20"/>
          <w:lang w:val="en-US"/>
        </w:rPr>
        <w:t xml:space="preserve"> currents (Technical Report). </w:t>
      </w:r>
      <w:proofErr w:type="spellStart"/>
      <w:r w:rsidRPr="006919FD">
        <w:rPr>
          <w:rFonts w:ascii="Arial" w:hAnsi="Arial" w:cs="Arial"/>
          <w:color w:val="000000"/>
          <w:sz w:val="20"/>
          <w:szCs w:val="20"/>
          <w:lang w:val="en-US"/>
        </w:rPr>
        <w:t>Globcurrent</w:t>
      </w:r>
      <w:proofErr w:type="spellEnd"/>
      <w:r w:rsidRPr="006919FD">
        <w:rPr>
          <w:rFonts w:ascii="Arial" w:hAnsi="Arial" w:cs="Arial"/>
          <w:color w:val="000000"/>
          <w:sz w:val="20"/>
          <w:szCs w:val="20"/>
          <w:lang w:val="en-US"/>
        </w:rPr>
        <w:t xml:space="preserve">. </w:t>
      </w:r>
    </w:p>
    <w:p w14:paraId="19F0EC5B" w14:textId="0E472FB0" w:rsidR="0026597A" w:rsidRPr="006919FD" w:rsidRDefault="0026597A" w:rsidP="006919FD">
      <w:pPr>
        <w:widowControl w:val="0"/>
        <w:autoSpaceDE w:val="0"/>
        <w:autoSpaceDN w:val="0"/>
        <w:adjustRightInd w:val="0"/>
        <w:spacing w:after="240" w:line="480" w:lineRule="auto"/>
        <w:ind w:left="426" w:hanging="426"/>
        <w:rPr>
          <w:rFonts w:ascii="Arial" w:hAnsi="Arial" w:cs="Arial"/>
          <w:color w:val="000000"/>
          <w:sz w:val="20"/>
          <w:szCs w:val="20"/>
          <w:lang w:val="en-US"/>
        </w:rPr>
      </w:pPr>
      <w:r w:rsidRPr="006919FD">
        <w:rPr>
          <w:rFonts w:ascii="Arial" w:eastAsia="Times New Roman" w:hAnsi="Arial" w:cs="Arial"/>
          <w:sz w:val="20"/>
          <w:szCs w:val="20"/>
        </w:rPr>
        <w:t xml:space="preserve">Waite, A. M., Beckley, L. E., </w:t>
      </w:r>
      <w:proofErr w:type="spellStart"/>
      <w:r w:rsidRPr="006919FD">
        <w:rPr>
          <w:rFonts w:ascii="Arial" w:eastAsia="Times New Roman" w:hAnsi="Arial" w:cs="Arial"/>
          <w:sz w:val="20"/>
          <w:szCs w:val="20"/>
        </w:rPr>
        <w:t>Guidi</w:t>
      </w:r>
      <w:proofErr w:type="spellEnd"/>
      <w:r w:rsidRPr="006919FD">
        <w:rPr>
          <w:rFonts w:ascii="Arial" w:eastAsia="Times New Roman" w:hAnsi="Arial" w:cs="Arial"/>
          <w:sz w:val="20"/>
          <w:szCs w:val="20"/>
        </w:rPr>
        <w:t xml:space="preserve">, L., Landrum, J. </w:t>
      </w:r>
      <w:proofErr w:type="spellStart"/>
      <w:r w:rsidRPr="006919FD">
        <w:rPr>
          <w:rFonts w:ascii="Arial" w:eastAsia="Times New Roman" w:hAnsi="Arial" w:cs="Arial"/>
          <w:sz w:val="20"/>
          <w:szCs w:val="20"/>
        </w:rPr>
        <w:t>P.</w:t>
      </w:r>
      <w:proofErr w:type="gramStart"/>
      <w:r w:rsidRPr="006919FD">
        <w:rPr>
          <w:rFonts w:ascii="Arial" w:eastAsia="Times New Roman" w:hAnsi="Arial" w:cs="Arial"/>
          <w:sz w:val="20"/>
          <w:szCs w:val="20"/>
        </w:rPr>
        <w:t>,Holliday</w:t>
      </w:r>
      <w:proofErr w:type="spellEnd"/>
      <w:proofErr w:type="gramEnd"/>
      <w:r w:rsidRPr="006919FD">
        <w:rPr>
          <w:rFonts w:ascii="Arial" w:eastAsia="Times New Roman" w:hAnsi="Arial" w:cs="Arial"/>
          <w:sz w:val="20"/>
          <w:szCs w:val="20"/>
        </w:rPr>
        <w:t xml:space="preserve">, D., Montoya, </w:t>
      </w:r>
      <w:proofErr w:type="spellStart"/>
      <w:r w:rsidRPr="006919FD">
        <w:rPr>
          <w:rFonts w:ascii="Arial" w:eastAsia="Times New Roman" w:hAnsi="Arial" w:cs="Arial"/>
          <w:sz w:val="20"/>
          <w:szCs w:val="20"/>
        </w:rPr>
        <w:t>J.,Paterson</w:t>
      </w:r>
      <w:proofErr w:type="spellEnd"/>
      <w:r w:rsidRPr="006919FD">
        <w:rPr>
          <w:rFonts w:ascii="Arial" w:eastAsia="Times New Roman" w:hAnsi="Arial" w:cs="Arial"/>
          <w:sz w:val="20"/>
          <w:szCs w:val="20"/>
        </w:rPr>
        <w:t xml:space="preserve">, H., </w:t>
      </w:r>
      <w:proofErr w:type="spellStart"/>
      <w:r w:rsidRPr="006919FD">
        <w:rPr>
          <w:rFonts w:ascii="Arial" w:eastAsia="Times New Roman" w:hAnsi="Arial" w:cs="Arial"/>
          <w:sz w:val="20"/>
          <w:szCs w:val="20"/>
        </w:rPr>
        <w:t>Feng</w:t>
      </w:r>
      <w:proofErr w:type="spellEnd"/>
      <w:r w:rsidRPr="006919FD">
        <w:rPr>
          <w:rFonts w:ascii="Arial" w:eastAsia="Times New Roman" w:hAnsi="Arial" w:cs="Arial"/>
          <w:sz w:val="20"/>
          <w:szCs w:val="20"/>
        </w:rPr>
        <w:t xml:space="preserve">, </w:t>
      </w:r>
      <w:proofErr w:type="spellStart"/>
      <w:r w:rsidRPr="006919FD">
        <w:rPr>
          <w:rFonts w:ascii="Arial" w:eastAsia="Times New Roman" w:hAnsi="Arial" w:cs="Arial"/>
          <w:sz w:val="20"/>
          <w:szCs w:val="20"/>
        </w:rPr>
        <w:t>M.Thompson</w:t>
      </w:r>
      <w:proofErr w:type="spellEnd"/>
      <w:r w:rsidRPr="006919FD">
        <w:rPr>
          <w:rFonts w:ascii="Arial" w:eastAsia="Times New Roman" w:hAnsi="Arial" w:cs="Arial"/>
          <w:sz w:val="20"/>
          <w:szCs w:val="20"/>
        </w:rPr>
        <w:t xml:space="preserve">, P. A., </w:t>
      </w:r>
      <w:proofErr w:type="spellStart"/>
      <w:r w:rsidRPr="006919FD">
        <w:rPr>
          <w:rFonts w:ascii="Arial" w:eastAsia="Times New Roman" w:hAnsi="Arial" w:cs="Arial"/>
          <w:sz w:val="20"/>
          <w:szCs w:val="20"/>
        </w:rPr>
        <w:t>Raes</w:t>
      </w:r>
      <w:proofErr w:type="spellEnd"/>
      <w:r w:rsidRPr="006919FD">
        <w:rPr>
          <w:rFonts w:ascii="Arial" w:eastAsia="Times New Roman" w:hAnsi="Arial" w:cs="Arial"/>
          <w:sz w:val="20"/>
          <w:szCs w:val="20"/>
        </w:rPr>
        <w:t>, E. J., (2016) Cross</w:t>
      </w:r>
      <w:r w:rsidRPr="006919FD">
        <w:rPr>
          <w:rFonts w:ascii="Noteworthy Bold" w:eastAsia="Times New Roman" w:hAnsi="Noteworthy Bold" w:cs="Noteworthy Bold"/>
          <w:sz w:val="20"/>
          <w:szCs w:val="20"/>
        </w:rPr>
        <w:t>‐</w:t>
      </w:r>
      <w:r w:rsidRPr="006919FD">
        <w:rPr>
          <w:rFonts w:ascii="Arial" w:eastAsia="Times New Roman" w:hAnsi="Arial" w:cs="Arial"/>
          <w:sz w:val="20"/>
          <w:szCs w:val="20"/>
        </w:rPr>
        <w:t xml:space="preserve">shelf transport, oxygen depletion, and nitrate release within a forming </w:t>
      </w:r>
      <w:proofErr w:type="spellStart"/>
      <w:r w:rsidRPr="006919FD">
        <w:rPr>
          <w:rFonts w:ascii="Arial" w:eastAsia="Times New Roman" w:hAnsi="Arial" w:cs="Arial"/>
          <w:sz w:val="20"/>
          <w:szCs w:val="20"/>
        </w:rPr>
        <w:t>mesoscale</w:t>
      </w:r>
      <w:proofErr w:type="spellEnd"/>
      <w:r w:rsidRPr="006919FD">
        <w:rPr>
          <w:rFonts w:ascii="Arial" w:eastAsia="Times New Roman" w:hAnsi="Arial" w:cs="Arial"/>
          <w:sz w:val="20"/>
          <w:szCs w:val="20"/>
        </w:rPr>
        <w:t xml:space="preserve"> eddy in the eastern Indian Ocean, </w:t>
      </w:r>
      <w:proofErr w:type="spellStart"/>
      <w:r w:rsidRPr="006919FD">
        <w:rPr>
          <w:rFonts w:ascii="Arial" w:eastAsia="Times New Roman" w:hAnsi="Arial" w:cs="Arial"/>
          <w:i/>
          <w:sz w:val="20"/>
          <w:szCs w:val="20"/>
        </w:rPr>
        <w:t>Limnol</w:t>
      </w:r>
      <w:proofErr w:type="spellEnd"/>
      <w:r w:rsidRPr="006919FD">
        <w:rPr>
          <w:rFonts w:ascii="Arial" w:eastAsia="Times New Roman" w:hAnsi="Arial" w:cs="Arial"/>
          <w:i/>
          <w:sz w:val="20"/>
          <w:szCs w:val="20"/>
        </w:rPr>
        <w:t xml:space="preserve">. </w:t>
      </w:r>
      <w:proofErr w:type="spellStart"/>
      <w:r w:rsidRPr="006919FD">
        <w:rPr>
          <w:rFonts w:ascii="Arial" w:eastAsia="Times New Roman" w:hAnsi="Arial" w:cs="Arial"/>
          <w:i/>
          <w:sz w:val="20"/>
          <w:szCs w:val="20"/>
        </w:rPr>
        <w:t>Oceanogr</w:t>
      </w:r>
      <w:proofErr w:type="spellEnd"/>
      <w:proofErr w:type="gramStart"/>
      <w:r w:rsidRPr="006919FD">
        <w:rPr>
          <w:rFonts w:ascii="Arial" w:eastAsia="Times New Roman" w:hAnsi="Arial" w:cs="Arial"/>
          <w:i/>
          <w:sz w:val="20"/>
          <w:szCs w:val="20"/>
        </w:rPr>
        <w:t>.</w:t>
      </w:r>
      <w:r w:rsidRPr="006919FD">
        <w:rPr>
          <w:rFonts w:ascii="Arial" w:eastAsia="Times New Roman" w:hAnsi="Arial" w:cs="Arial"/>
          <w:sz w:val="20"/>
          <w:szCs w:val="20"/>
        </w:rPr>
        <w:t>,</w:t>
      </w:r>
      <w:proofErr w:type="gramEnd"/>
      <w:r w:rsidRPr="006919FD">
        <w:rPr>
          <w:rFonts w:ascii="Arial" w:eastAsia="Times New Roman" w:hAnsi="Arial" w:cs="Arial"/>
          <w:sz w:val="20"/>
          <w:szCs w:val="20"/>
        </w:rPr>
        <w:t xml:space="preserve"> 61(1), 103-121, </w:t>
      </w:r>
      <w:proofErr w:type="spellStart"/>
      <w:r w:rsidRPr="006919FD">
        <w:rPr>
          <w:rFonts w:ascii="Arial" w:eastAsia="Times New Roman" w:hAnsi="Arial" w:cs="Arial"/>
          <w:sz w:val="20"/>
          <w:szCs w:val="20"/>
        </w:rPr>
        <w:t>doi</w:t>
      </w:r>
      <w:proofErr w:type="spellEnd"/>
      <w:r w:rsidRPr="006919FD">
        <w:rPr>
          <w:rFonts w:ascii="Arial" w:eastAsia="Times New Roman" w:hAnsi="Arial" w:cs="Arial"/>
          <w:sz w:val="20"/>
          <w:szCs w:val="20"/>
        </w:rPr>
        <w:t>: 10.1002/lno.10218</w:t>
      </w:r>
    </w:p>
    <w:p w14:paraId="33C4AC6A" w14:textId="770172F2" w:rsidR="00F91080" w:rsidRPr="00CF1540" w:rsidRDefault="00F91080" w:rsidP="0026597A">
      <w:pPr>
        <w:widowControl w:val="0"/>
        <w:autoSpaceDE w:val="0"/>
        <w:autoSpaceDN w:val="0"/>
        <w:adjustRightInd w:val="0"/>
        <w:spacing w:after="240" w:line="480" w:lineRule="auto"/>
        <w:ind w:left="426" w:hanging="426"/>
        <w:rPr>
          <w:rFonts w:ascii="Arial" w:hAnsi="Arial" w:cs="Arial"/>
          <w:color w:val="000000"/>
          <w:sz w:val="20"/>
          <w:szCs w:val="20"/>
          <w:lang w:val="en-US"/>
        </w:rPr>
      </w:pPr>
      <w:proofErr w:type="gramStart"/>
      <w:r w:rsidRPr="006919FD">
        <w:rPr>
          <w:rFonts w:ascii="Arial" w:eastAsia="Times New Roman" w:hAnsi="Arial" w:cs="Arial"/>
          <w:color w:val="000000"/>
          <w:sz w:val="20"/>
          <w:szCs w:val="20"/>
        </w:rPr>
        <w:t>WAVEWATCH III development group</w:t>
      </w:r>
      <w:r w:rsidR="00EB757C" w:rsidRPr="006919FD">
        <w:rPr>
          <w:rFonts w:ascii="Arial" w:eastAsia="Times New Roman" w:hAnsi="Arial" w:cs="Arial"/>
          <w:color w:val="000000"/>
          <w:sz w:val="20"/>
          <w:szCs w:val="20"/>
        </w:rPr>
        <w:t xml:space="preserve"> (2016) </w:t>
      </w:r>
      <w:r w:rsidRPr="006919FD">
        <w:rPr>
          <w:rFonts w:ascii="Arial" w:eastAsia="Times New Roman" w:hAnsi="Arial" w:cs="Arial"/>
          <w:color w:val="000000"/>
          <w:sz w:val="20"/>
          <w:szCs w:val="20"/>
        </w:rPr>
        <w:t>User manual and system documentatio</w:t>
      </w:r>
      <w:r w:rsidR="00CF1540" w:rsidRPr="006919FD">
        <w:rPr>
          <w:rFonts w:ascii="Arial" w:eastAsia="Times New Roman" w:hAnsi="Arial" w:cs="Arial"/>
          <w:color w:val="000000"/>
          <w:sz w:val="20"/>
          <w:szCs w:val="20"/>
        </w:rPr>
        <w:t>n of WAVEWATCH III version 5.1</w:t>
      </w:r>
      <w:r w:rsidR="00CF1540">
        <w:rPr>
          <w:rFonts w:ascii="Arial" w:eastAsia="Times New Roman" w:hAnsi="Arial" w:cs="Arial"/>
          <w:color w:val="000000"/>
          <w:sz w:val="20"/>
          <w:szCs w:val="20"/>
        </w:rPr>
        <w:t xml:space="preserve">6, </w:t>
      </w:r>
      <w:r w:rsidR="00C8682A">
        <w:rPr>
          <w:rFonts w:ascii="Arial" w:eastAsia="Times New Roman" w:hAnsi="Arial" w:cs="Arial"/>
          <w:color w:val="000000"/>
          <w:sz w:val="20"/>
          <w:szCs w:val="20"/>
        </w:rPr>
        <w:t>Technical</w:t>
      </w:r>
      <w:r w:rsidRPr="00F91080">
        <w:rPr>
          <w:rFonts w:ascii="Arial" w:eastAsia="Times New Roman" w:hAnsi="Arial" w:cs="Arial"/>
          <w:color w:val="000000"/>
          <w:sz w:val="20"/>
          <w:szCs w:val="20"/>
        </w:rPr>
        <w:t xml:space="preserve"> Note 329, NOAA/NWS/NCEP/MMAB, C</w:t>
      </w:r>
      <w:r w:rsidR="000B29CD">
        <w:rPr>
          <w:rFonts w:ascii="Arial" w:eastAsia="Times New Roman" w:hAnsi="Arial" w:cs="Arial"/>
          <w:color w:val="000000"/>
          <w:sz w:val="20"/>
          <w:szCs w:val="20"/>
        </w:rPr>
        <w:t xml:space="preserve">ollege Park, </w:t>
      </w:r>
      <w:proofErr w:type="spellStart"/>
      <w:r w:rsidR="000B29CD">
        <w:rPr>
          <w:rFonts w:ascii="Arial" w:eastAsia="Times New Roman" w:hAnsi="Arial" w:cs="Arial"/>
          <w:color w:val="000000"/>
          <w:sz w:val="20"/>
          <w:szCs w:val="20"/>
        </w:rPr>
        <w:t>Md</w:t>
      </w:r>
      <w:proofErr w:type="spellEnd"/>
      <w:r w:rsidRPr="00CF1540">
        <w:rPr>
          <w:rFonts w:ascii="Arial" w:eastAsia="Times New Roman" w:hAnsi="Arial" w:cs="Arial"/>
          <w:color w:val="000000"/>
          <w:sz w:val="20"/>
          <w:szCs w:val="20"/>
        </w:rPr>
        <w:t>, 326 pp.</w:t>
      </w:r>
      <w:proofErr w:type="gramEnd"/>
    </w:p>
    <w:p w14:paraId="4AA82BC9" w14:textId="77777777" w:rsidR="0026597A" w:rsidRPr="00715BB8" w:rsidRDefault="0026597A" w:rsidP="0026597A">
      <w:pPr>
        <w:widowControl w:val="0"/>
        <w:autoSpaceDE w:val="0"/>
        <w:autoSpaceDN w:val="0"/>
        <w:adjustRightInd w:val="0"/>
        <w:spacing w:after="240" w:line="480" w:lineRule="auto"/>
        <w:ind w:left="426" w:hanging="426"/>
        <w:rPr>
          <w:rFonts w:ascii="Arial" w:hAnsi="Arial" w:cs="Arial"/>
          <w:color w:val="000000"/>
          <w:sz w:val="20"/>
          <w:szCs w:val="20"/>
          <w:lang w:val="en-US"/>
        </w:rPr>
      </w:pPr>
      <w:r w:rsidRPr="00CF1540">
        <w:rPr>
          <w:rFonts w:ascii="Arial" w:hAnsi="Arial" w:cs="Arial"/>
          <w:color w:val="000000"/>
          <w:sz w:val="20"/>
          <w:szCs w:val="20"/>
          <w:lang w:val="en-US"/>
        </w:rPr>
        <w:t xml:space="preserve">Woodson, C. B., (2013) </w:t>
      </w:r>
      <w:r w:rsidRPr="00CF1540">
        <w:rPr>
          <w:rFonts w:ascii="Arial" w:eastAsia="Times New Roman" w:hAnsi="Arial" w:cs="Arial"/>
          <w:bCs/>
          <w:kern w:val="36"/>
          <w:sz w:val="20"/>
          <w:szCs w:val="20"/>
        </w:rPr>
        <w:t>Spatiotemporal</w:t>
      </w:r>
      <w:r w:rsidRPr="00715BB8">
        <w:rPr>
          <w:rFonts w:ascii="Arial" w:eastAsia="Times New Roman" w:hAnsi="Arial" w:cs="Arial"/>
          <w:bCs/>
          <w:kern w:val="36"/>
          <w:sz w:val="20"/>
          <w:szCs w:val="20"/>
        </w:rPr>
        <w:t xml:space="preserve"> Variation in Cross-Shelf Exchange across the Inner Shelf of Monterey Bay, California, </w:t>
      </w:r>
      <w:r>
        <w:rPr>
          <w:rFonts w:ascii="Arial" w:eastAsia="Times New Roman" w:hAnsi="Arial" w:cs="Arial"/>
          <w:i/>
          <w:sz w:val="20"/>
          <w:szCs w:val="20"/>
        </w:rPr>
        <w:t>J. Phys.</w:t>
      </w:r>
      <w:r w:rsidRPr="00715BB8">
        <w:rPr>
          <w:rFonts w:ascii="Arial" w:eastAsia="Times New Roman" w:hAnsi="Arial" w:cs="Arial"/>
          <w:i/>
          <w:sz w:val="20"/>
          <w:szCs w:val="20"/>
        </w:rPr>
        <w:t xml:space="preserve"> </w:t>
      </w:r>
      <w:proofErr w:type="spellStart"/>
      <w:r w:rsidRPr="00715BB8">
        <w:rPr>
          <w:rFonts w:ascii="Arial" w:eastAsia="Times New Roman" w:hAnsi="Arial" w:cs="Arial"/>
          <w:i/>
          <w:sz w:val="20"/>
          <w:szCs w:val="20"/>
        </w:rPr>
        <w:t>Oceanogr</w:t>
      </w:r>
      <w:proofErr w:type="spellEnd"/>
      <w:proofErr w:type="gramStart"/>
      <w:r>
        <w:rPr>
          <w:rFonts w:ascii="Arial" w:eastAsia="Times New Roman" w:hAnsi="Arial" w:cs="Arial"/>
          <w:i/>
          <w:sz w:val="20"/>
          <w:szCs w:val="20"/>
        </w:rPr>
        <w:t>.</w:t>
      </w:r>
      <w:r w:rsidRPr="00715BB8">
        <w:rPr>
          <w:rFonts w:ascii="Arial" w:eastAsia="Times New Roman" w:hAnsi="Arial" w:cs="Arial"/>
          <w:bCs/>
          <w:kern w:val="36"/>
          <w:sz w:val="20"/>
          <w:szCs w:val="20"/>
        </w:rPr>
        <w:t>,</w:t>
      </w:r>
      <w:proofErr w:type="gramEnd"/>
      <w:r w:rsidRPr="00715BB8">
        <w:rPr>
          <w:rFonts w:ascii="Arial" w:eastAsia="Times New Roman" w:hAnsi="Arial" w:cs="Arial"/>
          <w:bCs/>
          <w:kern w:val="36"/>
          <w:sz w:val="20"/>
          <w:szCs w:val="20"/>
        </w:rPr>
        <w:t xml:space="preserve"> 43, 1648-1665, </w:t>
      </w:r>
      <w:proofErr w:type="spellStart"/>
      <w:r w:rsidRPr="00715BB8">
        <w:rPr>
          <w:rFonts w:ascii="Arial" w:eastAsia="Times New Roman" w:hAnsi="Arial" w:cs="Arial"/>
          <w:bCs/>
          <w:kern w:val="36"/>
          <w:sz w:val="20"/>
          <w:szCs w:val="20"/>
        </w:rPr>
        <w:t>doi</w:t>
      </w:r>
      <w:proofErr w:type="spellEnd"/>
      <w:r w:rsidRPr="00715BB8">
        <w:rPr>
          <w:rFonts w:ascii="Arial" w:eastAsia="Times New Roman" w:hAnsi="Arial" w:cs="Arial"/>
          <w:bCs/>
          <w:kern w:val="36"/>
          <w:sz w:val="20"/>
          <w:szCs w:val="20"/>
        </w:rPr>
        <w:t xml:space="preserve">: </w:t>
      </w:r>
      <w:r w:rsidRPr="00715BB8">
        <w:rPr>
          <w:rFonts w:ascii="Arial" w:eastAsia="Times New Roman" w:hAnsi="Arial" w:cs="Arial"/>
          <w:sz w:val="20"/>
          <w:szCs w:val="20"/>
        </w:rPr>
        <w:t>10.1175/JPO-D-11-0185.1</w:t>
      </w:r>
    </w:p>
    <w:p w14:paraId="30A497DC" w14:textId="77777777" w:rsidR="0026597A" w:rsidRPr="00715BB8" w:rsidRDefault="0026597A" w:rsidP="0026597A">
      <w:pPr>
        <w:widowControl w:val="0"/>
        <w:autoSpaceDE w:val="0"/>
        <w:autoSpaceDN w:val="0"/>
        <w:adjustRightInd w:val="0"/>
        <w:spacing w:after="240" w:line="480" w:lineRule="auto"/>
        <w:ind w:left="426" w:hanging="426"/>
        <w:rPr>
          <w:rFonts w:ascii="Arial" w:hAnsi="Arial" w:cs="Arial"/>
          <w:color w:val="000000"/>
          <w:sz w:val="20"/>
          <w:szCs w:val="20"/>
          <w:lang w:val="en-US"/>
        </w:rPr>
      </w:pPr>
      <w:proofErr w:type="spellStart"/>
      <w:r w:rsidRPr="00715BB8">
        <w:rPr>
          <w:rFonts w:ascii="Arial" w:eastAsia="Times New Roman" w:hAnsi="Arial" w:cs="Arial"/>
          <w:sz w:val="20"/>
          <w:szCs w:val="20"/>
        </w:rPr>
        <w:t>Weatherall</w:t>
      </w:r>
      <w:proofErr w:type="spellEnd"/>
      <w:r w:rsidRPr="00715BB8">
        <w:rPr>
          <w:rFonts w:ascii="Arial" w:eastAsia="Times New Roman" w:hAnsi="Arial" w:cs="Arial"/>
          <w:sz w:val="20"/>
          <w:szCs w:val="20"/>
        </w:rPr>
        <w:t xml:space="preserve">, P., Marks, K. M., </w:t>
      </w:r>
      <w:proofErr w:type="spellStart"/>
      <w:r w:rsidRPr="00715BB8">
        <w:rPr>
          <w:rFonts w:ascii="Arial" w:eastAsia="Times New Roman" w:hAnsi="Arial" w:cs="Arial"/>
          <w:sz w:val="20"/>
          <w:szCs w:val="20"/>
        </w:rPr>
        <w:t>Jakobsson</w:t>
      </w:r>
      <w:proofErr w:type="spellEnd"/>
      <w:r w:rsidRPr="00715BB8">
        <w:rPr>
          <w:rFonts w:ascii="Arial" w:eastAsia="Times New Roman" w:hAnsi="Arial" w:cs="Arial"/>
          <w:sz w:val="20"/>
          <w:szCs w:val="20"/>
        </w:rPr>
        <w:t xml:space="preserve">, </w:t>
      </w:r>
      <w:proofErr w:type="spellStart"/>
      <w:r w:rsidRPr="00715BB8">
        <w:rPr>
          <w:rFonts w:ascii="Arial" w:eastAsia="Times New Roman" w:hAnsi="Arial" w:cs="Arial"/>
          <w:sz w:val="20"/>
          <w:szCs w:val="20"/>
        </w:rPr>
        <w:t>M.</w:t>
      </w:r>
      <w:proofErr w:type="gramStart"/>
      <w:r w:rsidRPr="00715BB8">
        <w:rPr>
          <w:rFonts w:ascii="Arial" w:eastAsia="Times New Roman" w:hAnsi="Arial" w:cs="Arial"/>
          <w:sz w:val="20"/>
          <w:szCs w:val="20"/>
        </w:rPr>
        <w:t>,Schmitt</w:t>
      </w:r>
      <w:proofErr w:type="spellEnd"/>
      <w:proofErr w:type="gramEnd"/>
      <w:r w:rsidRPr="00715BB8">
        <w:rPr>
          <w:rFonts w:ascii="Arial" w:eastAsia="Times New Roman" w:hAnsi="Arial" w:cs="Arial"/>
          <w:sz w:val="20"/>
          <w:szCs w:val="20"/>
        </w:rPr>
        <w:t xml:space="preserve">, T., </w:t>
      </w:r>
      <w:proofErr w:type="spellStart"/>
      <w:r w:rsidRPr="00715BB8">
        <w:rPr>
          <w:rFonts w:ascii="Arial" w:eastAsia="Times New Roman" w:hAnsi="Arial" w:cs="Arial"/>
          <w:sz w:val="20"/>
          <w:szCs w:val="20"/>
        </w:rPr>
        <w:t>Tani</w:t>
      </w:r>
      <w:proofErr w:type="spellEnd"/>
      <w:r w:rsidRPr="00715BB8">
        <w:rPr>
          <w:rFonts w:ascii="Arial" w:eastAsia="Times New Roman" w:hAnsi="Arial" w:cs="Arial"/>
          <w:sz w:val="20"/>
          <w:szCs w:val="20"/>
        </w:rPr>
        <w:t xml:space="preserve">, S., Arndt, J. E., </w:t>
      </w:r>
      <w:proofErr w:type="spellStart"/>
      <w:r w:rsidRPr="00715BB8">
        <w:rPr>
          <w:rFonts w:ascii="Arial" w:eastAsia="Times New Roman" w:hAnsi="Arial" w:cs="Arial"/>
          <w:sz w:val="20"/>
          <w:szCs w:val="20"/>
        </w:rPr>
        <w:t>Rovere</w:t>
      </w:r>
      <w:proofErr w:type="spellEnd"/>
      <w:r w:rsidRPr="00715BB8">
        <w:rPr>
          <w:rFonts w:ascii="Arial" w:eastAsia="Times New Roman" w:hAnsi="Arial" w:cs="Arial"/>
          <w:sz w:val="20"/>
          <w:szCs w:val="20"/>
        </w:rPr>
        <w:t xml:space="preserve"> , </w:t>
      </w:r>
      <w:proofErr w:type="spellStart"/>
      <w:r w:rsidRPr="00715BB8">
        <w:rPr>
          <w:rFonts w:ascii="Arial" w:eastAsia="Times New Roman" w:hAnsi="Arial" w:cs="Arial"/>
          <w:sz w:val="20"/>
          <w:szCs w:val="20"/>
        </w:rPr>
        <w:t>M.Chayes</w:t>
      </w:r>
      <w:proofErr w:type="spellEnd"/>
      <w:r w:rsidRPr="00715BB8">
        <w:rPr>
          <w:rFonts w:ascii="Arial" w:eastAsia="Times New Roman" w:hAnsi="Arial" w:cs="Arial"/>
          <w:sz w:val="20"/>
          <w:szCs w:val="20"/>
        </w:rPr>
        <w:t xml:space="preserve">, D., </w:t>
      </w:r>
      <w:proofErr w:type="spellStart"/>
      <w:r w:rsidRPr="00715BB8">
        <w:rPr>
          <w:rFonts w:ascii="Arial" w:eastAsia="Times New Roman" w:hAnsi="Arial" w:cs="Arial"/>
          <w:sz w:val="20"/>
          <w:szCs w:val="20"/>
        </w:rPr>
        <w:t>Ferrini</w:t>
      </w:r>
      <w:proofErr w:type="spellEnd"/>
      <w:r w:rsidRPr="00715BB8">
        <w:rPr>
          <w:rFonts w:ascii="Arial" w:eastAsia="Times New Roman" w:hAnsi="Arial" w:cs="Arial"/>
          <w:sz w:val="20"/>
          <w:szCs w:val="20"/>
        </w:rPr>
        <w:t xml:space="preserve">, V., </w:t>
      </w:r>
      <w:proofErr w:type="spellStart"/>
      <w:r w:rsidRPr="00715BB8">
        <w:rPr>
          <w:rFonts w:ascii="Arial" w:eastAsia="Times New Roman" w:hAnsi="Arial" w:cs="Arial"/>
          <w:sz w:val="20"/>
          <w:szCs w:val="20"/>
        </w:rPr>
        <w:t>Wigley</w:t>
      </w:r>
      <w:proofErr w:type="spellEnd"/>
      <w:r w:rsidRPr="00715BB8">
        <w:rPr>
          <w:rFonts w:ascii="Arial" w:eastAsia="Times New Roman" w:hAnsi="Arial" w:cs="Arial"/>
          <w:sz w:val="20"/>
          <w:szCs w:val="20"/>
        </w:rPr>
        <w:t xml:space="preserve">, R., (2015) A new digital bathymetric model of the world's oceans, </w:t>
      </w:r>
      <w:r w:rsidRPr="00715BB8">
        <w:rPr>
          <w:rFonts w:ascii="Arial" w:eastAsia="Times New Roman" w:hAnsi="Arial" w:cs="Arial"/>
          <w:i/>
          <w:sz w:val="20"/>
          <w:szCs w:val="20"/>
        </w:rPr>
        <w:t>Earth and Space Science</w:t>
      </w:r>
      <w:r w:rsidRPr="00715BB8">
        <w:rPr>
          <w:rFonts w:ascii="Arial" w:eastAsia="Times New Roman" w:hAnsi="Arial" w:cs="Arial"/>
          <w:sz w:val="20"/>
          <w:szCs w:val="20"/>
        </w:rPr>
        <w:t xml:space="preserve">, 2(8), 331-345, </w:t>
      </w:r>
      <w:proofErr w:type="spellStart"/>
      <w:r w:rsidRPr="00715BB8">
        <w:rPr>
          <w:rFonts w:ascii="Arial" w:eastAsia="Times New Roman" w:hAnsi="Arial" w:cs="Arial"/>
          <w:sz w:val="20"/>
          <w:szCs w:val="20"/>
        </w:rPr>
        <w:t>doi</w:t>
      </w:r>
      <w:proofErr w:type="spellEnd"/>
      <w:r w:rsidRPr="00715BB8">
        <w:rPr>
          <w:rFonts w:ascii="Arial" w:eastAsia="Times New Roman" w:hAnsi="Arial" w:cs="Arial"/>
          <w:sz w:val="20"/>
          <w:szCs w:val="20"/>
        </w:rPr>
        <w:t xml:space="preserve">: </w:t>
      </w:r>
      <w:r w:rsidRPr="00715BB8">
        <w:rPr>
          <w:rFonts w:ascii="Arial" w:hAnsi="Arial" w:cs="Arial"/>
          <w:color w:val="000000"/>
          <w:sz w:val="20"/>
          <w:szCs w:val="20"/>
          <w:lang w:val="en-US"/>
        </w:rPr>
        <w:t>10.1002/2015EA000107</w:t>
      </w:r>
      <w:bookmarkStart w:id="87" w:name="bau0005"/>
    </w:p>
    <w:p w14:paraId="27DA915A" w14:textId="77777777" w:rsidR="00F91080" w:rsidRDefault="0026597A" w:rsidP="00F45A03">
      <w:pPr>
        <w:spacing w:line="480" w:lineRule="auto"/>
        <w:ind w:left="426" w:hanging="426"/>
        <w:rPr>
          <w:rFonts w:ascii="Arial" w:eastAsia="Times New Roman" w:hAnsi="Arial" w:cs="Arial"/>
          <w:sz w:val="20"/>
          <w:szCs w:val="20"/>
        </w:rPr>
      </w:pPr>
      <w:r w:rsidRPr="00715BB8">
        <w:rPr>
          <w:rFonts w:ascii="Arial" w:eastAsia="Times New Roman" w:hAnsi="Arial" w:cs="Arial"/>
          <w:sz w:val="20"/>
          <w:szCs w:val="20"/>
        </w:rPr>
        <w:t>Yuan</w:t>
      </w:r>
      <w:bookmarkStart w:id="88" w:name="bau0010"/>
      <w:bookmarkEnd w:id="87"/>
      <w:r w:rsidRPr="00715BB8">
        <w:rPr>
          <w:rFonts w:ascii="Arial" w:eastAsia="Times New Roman" w:hAnsi="Arial" w:cs="Arial"/>
          <w:sz w:val="20"/>
          <w:szCs w:val="20"/>
        </w:rPr>
        <w:t>, Y.,</w:t>
      </w:r>
      <w:r w:rsidRPr="00715BB8">
        <w:rPr>
          <w:rFonts w:ascii="Arial" w:eastAsia="Times New Roman" w:hAnsi="Arial" w:cs="Arial"/>
          <w:sz w:val="20"/>
          <w:szCs w:val="20"/>
          <w:vertAlign w:val="superscript"/>
        </w:rPr>
        <w:t xml:space="preserve"> </w:t>
      </w:r>
      <w:proofErr w:type="spellStart"/>
      <w:r w:rsidRPr="00715BB8">
        <w:rPr>
          <w:rFonts w:ascii="Arial" w:eastAsia="Times New Roman" w:hAnsi="Arial" w:cs="Arial"/>
          <w:sz w:val="20"/>
          <w:szCs w:val="20"/>
        </w:rPr>
        <w:t>Castelao</w:t>
      </w:r>
      <w:proofErr w:type="spellEnd"/>
      <w:r w:rsidRPr="00715BB8">
        <w:rPr>
          <w:rFonts w:ascii="Arial" w:eastAsia="Times New Roman" w:hAnsi="Arial" w:cs="Arial"/>
          <w:sz w:val="20"/>
          <w:szCs w:val="20"/>
          <w:vertAlign w:val="superscript"/>
        </w:rPr>
        <w:t xml:space="preserve">, </w:t>
      </w:r>
      <w:r w:rsidRPr="00715BB8">
        <w:rPr>
          <w:rFonts w:ascii="Arial" w:eastAsia="Times New Roman" w:hAnsi="Arial" w:cs="Arial"/>
          <w:bCs/>
          <w:kern w:val="36"/>
          <w:sz w:val="20"/>
          <w:szCs w:val="20"/>
        </w:rPr>
        <w:t>R. M.,</w:t>
      </w:r>
      <w:bookmarkStart w:id="89" w:name="bau0015"/>
      <w:bookmarkEnd w:id="88"/>
      <w:r w:rsidRPr="00715BB8">
        <w:rPr>
          <w:rFonts w:ascii="Arial" w:eastAsia="Times New Roman" w:hAnsi="Arial" w:cs="Arial"/>
          <w:bCs/>
          <w:kern w:val="36"/>
          <w:sz w:val="20"/>
          <w:szCs w:val="20"/>
        </w:rPr>
        <w:t xml:space="preserve"> </w:t>
      </w:r>
      <w:r w:rsidRPr="00715BB8">
        <w:rPr>
          <w:rFonts w:ascii="Arial" w:eastAsia="Times New Roman" w:hAnsi="Arial" w:cs="Arial"/>
          <w:sz w:val="20"/>
          <w:szCs w:val="20"/>
        </w:rPr>
        <w:t>He</w:t>
      </w:r>
      <w:bookmarkEnd w:id="89"/>
      <w:r w:rsidRPr="00715BB8">
        <w:rPr>
          <w:rFonts w:ascii="Arial" w:eastAsia="Times New Roman" w:hAnsi="Arial" w:cs="Arial"/>
          <w:sz w:val="20"/>
          <w:szCs w:val="20"/>
          <w:vertAlign w:val="superscript"/>
        </w:rPr>
        <w:t xml:space="preserve"> </w:t>
      </w:r>
      <w:r w:rsidRPr="00715BB8">
        <w:rPr>
          <w:rFonts w:ascii="Arial" w:eastAsia="Times New Roman" w:hAnsi="Arial" w:cs="Arial"/>
          <w:bCs/>
          <w:kern w:val="36"/>
          <w:sz w:val="20"/>
          <w:szCs w:val="20"/>
        </w:rPr>
        <w:t xml:space="preserve">R., (2017) Variability in along-shelf and cross-shelf circulation in the South Atlantic Bight, </w:t>
      </w:r>
      <w:r>
        <w:rPr>
          <w:rFonts w:ascii="Arial" w:eastAsia="Times New Roman" w:hAnsi="Arial" w:cs="Arial"/>
          <w:bCs/>
          <w:i/>
          <w:kern w:val="36"/>
          <w:sz w:val="20"/>
          <w:szCs w:val="20"/>
        </w:rPr>
        <w:t>Cont.</w:t>
      </w:r>
      <w:r w:rsidRPr="00715BB8">
        <w:rPr>
          <w:rFonts w:ascii="Arial" w:eastAsia="Times New Roman" w:hAnsi="Arial" w:cs="Arial"/>
          <w:bCs/>
          <w:i/>
          <w:kern w:val="36"/>
          <w:sz w:val="20"/>
          <w:szCs w:val="20"/>
        </w:rPr>
        <w:t xml:space="preserve"> Shelf Res</w:t>
      </w:r>
      <w:r>
        <w:rPr>
          <w:rFonts w:ascii="Arial" w:eastAsia="Times New Roman" w:hAnsi="Arial" w:cs="Arial"/>
          <w:bCs/>
          <w:i/>
          <w:kern w:val="36"/>
          <w:sz w:val="20"/>
          <w:szCs w:val="20"/>
        </w:rPr>
        <w:t>.</w:t>
      </w:r>
      <w:r w:rsidRPr="00715BB8">
        <w:rPr>
          <w:rFonts w:ascii="Arial" w:eastAsia="Times New Roman" w:hAnsi="Arial" w:cs="Arial"/>
          <w:bCs/>
          <w:kern w:val="36"/>
          <w:sz w:val="20"/>
          <w:szCs w:val="20"/>
        </w:rPr>
        <w:t xml:space="preserve">, 134, 52-62, </w:t>
      </w:r>
      <w:proofErr w:type="spellStart"/>
      <w:r w:rsidRPr="00715BB8">
        <w:rPr>
          <w:rFonts w:ascii="Arial" w:eastAsia="Times New Roman" w:hAnsi="Arial" w:cs="Arial"/>
          <w:bCs/>
          <w:kern w:val="36"/>
          <w:sz w:val="20"/>
          <w:szCs w:val="20"/>
        </w:rPr>
        <w:t>doi</w:t>
      </w:r>
      <w:proofErr w:type="spellEnd"/>
      <w:r w:rsidRPr="00715BB8">
        <w:rPr>
          <w:rFonts w:ascii="Arial" w:eastAsia="Times New Roman" w:hAnsi="Arial" w:cs="Arial"/>
          <w:bCs/>
          <w:kern w:val="36"/>
          <w:sz w:val="20"/>
          <w:szCs w:val="20"/>
        </w:rPr>
        <w:t xml:space="preserve">: </w:t>
      </w:r>
      <w:r w:rsidRPr="00715BB8">
        <w:rPr>
          <w:rFonts w:ascii="Arial" w:eastAsia="Times New Roman" w:hAnsi="Arial" w:cs="Arial"/>
          <w:sz w:val="20"/>
          <w:szCs w:val="20"/>
        </w:rPr>
        <w:t>10.1016/j.csr.2017.01.006</w:t>
      </w:r>
    </w:p>
    <w:p w14:paraId="2E56E789" w14:textId="77777777" w:rsidR="00F91080" w:rsidRDefault="00F91080" w:rsidP="00F45A03">
      <w:pPr>
        <w:spacing w:line="480" w:lineRule="auto"/>
        <w:ind w:left="426" w:hanging="426"/>
        <w:rPr>
          <w:rFonts w:ascii="Arial" w:eastAsia="Times New Roman" w:hAnsi="Arial" w:cs="Arial"/>
          <w:sz w:val="20"/>
          <w:szCs w:val="20"/>
        </w:rPr>
      </w:pPr>
    </w:p>
    <w:p w14:paraId="6504FD66" w14:textId="39880391" w:rsidR="00F91080" w:rsidRPr="00F91080" w:rsidRDefault="00F91080" w:rsidP="00F91080">
      <w:pPr>
        <w:rPr>
          <w:rFonts w:ascii="Times New Roman" w:eastAsia="Times New Roman" w:hAnsi="Times New Roman" w:cs="Times New Roman"/>
          <w:sz w:val="20"/>
          <w:szCs w:val="20"/>
        </w:rPr>
      </w:pPr>
      <w:r w:rsidRPr="00F91080">
        <w:rPr>
          <w:rFonts w:ascii="Helvetica" w:eastAsia="Times New Roman" w:hAnsi="Helvetica" w:cs="Times New Roman"/>
          <w:color w:val="000000"/>
          <w:sz w:val="18"/>
          <w:szCs w:val="18"/>
        </w:rPr>
        <w:br/>
      </w:r>
    </w:p>
    <w:p w14:paraId="199432B5" w14:textId="0706E39E" w:rsidR="0026597A" w:rsidRPr="00F45A03" w:rsidRDefault="0026597A" w:rsidP="00F45A03">
      <w:pPr>
        <w:spacing w:line="480" w:lineRule="auto"/>
        <w:ind w:left="426" w:hanging="426"/>
        <w:rPr>
          <w:rFonts w:ascii="Arial" w:eastAsia="Times New Roman" w:hAnsi="Arial" w:cs="Arial"/>
          <w:sz w:val="20"/>
          <w:szCs w:val="20"/>
        </w:rPr>
      </w:pPr>
      <w:r>
        <w:rPr>
          <w:rFonts w:ascii="Arial" w:hAnsi="Arial" w:cs="Arial"/>
          <w:b/>
          <w:sz w:val="20"/>
          <w:szCs w:val="20"/>
        </w:rPr>
        <w:br w:type="page"/>
      </w:r>
    </w:p>
    <w:p w14:paraId="06F4DDCD" w14:textId="7232953D" w:rsidR="006B6C4C" w:rsidRPr="006B6C4C" w:rsidRDefault="006B6C4C" w:rsidP="00E36699">
      <w:pPr>
        <w:spacing w:line="480" w:lineRule="auto"/>
        <w:rPr>
          <w:rFonts w:ascii="Arial" w:hAnsi="Arial" w:cs="Arial"/>
          <w:b/>
          <w:sz w:val="20"/>
          <w:szCs w:val="20"/>
        </w:rPr>
      </w:pPr>
      <w:r w:rsidRPr="002921B8">
        <w:rPr>
          <w:rFonts w:ascii="Arial" w:hAnsi="Arial" w:cs="Arial"/>
          <w:b/>
          <w:sz w:val="20"/>
          <w:szCs w:val="20"/>
        </w:rPr>
        <w:t>Sup</w:t>
      </w:r>
      <w:r w:rsidR="00343CEA">
        <w:rPr>
          <w:rFonts w:ascii="Arial" w:hAnsi="Arial" w:cs="Arial"/>
          <w:b/>
          <w:sz w:val="20"/>
          <w:szCs w:val="20"/>
        </w:rPr>
        <w:t>p</w:t>
      </w:r>
      <w:r w:rsidRPr="002921B8">
        <w:rPr>
          <w:rFonts w:ascii="Arial" w:hAnsi="Arial" w:cs="Arial"/>
          <w:b/>
          <w:sz w:val="20"/>
          <w:szCs w:val="20"/>
        </w:rPr>
        <w:t>lemental material</w:t>
      </w:r>
    </w:p>
    <w:p w14:paraId="61C49CCB" w14:textId="77777777" w:rsidR="002A29D9" w:rsidRDefault="002A29D9" w:rsidP="000005E9">
      <w:pPr>
        <w:spacing w:line="480" w:lineRule="auto"/>
        <w:rPr>
          <w:rFonts w:ascii="Arial" w:hAnsi="Arial" w:cs="Arial"/>
          <w:b/>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8"/>
      </w:tblGrid>
      <w:tr w:rsidR="001A7AEA" w14:paraId="28D1004E" w14:textId="77777777" w:rsidTr="002A455A">
        <w:tc>
          <w:tcPr>
            <w:tcW w:w="9848" w:type="dxa"/>
          </w:tcPr>
          <w:p w14:paraId="5215C91B" w14:textId="68C71056" w:rsidR="001A7AEA" w:rsidRDefault="006961BC" w:rsidP="006961BC">
            <w:pPr>
              <w:spacing w:line="480" w:lineRule="auto"/>
              <w:jc w:val="center"/>
              <w:rPr>
                <w:rFonts w:ascii="Arial" w:hAnsi="Arial" w:cs="Arial"/>
                <w:b/>
                <w:sz w:val="20"/>
                <w:szCs w:val="20"/>
              </w:rPr>
            </w:pPr>
            <w:r>
              <w:rPr>
                <w:rFonts w:ascii="Arial" w:hAnsi="Arial" w:cs="Arial"/>
                <w:b/>
                <w:noProof/>
                <w:sz w:val="20"/>
                <w:szCs w:val="20"/>
                <w:lang w:val="en-US"/>
              </w:rPr>
              <w:drawing>
                <wp:inline distT="0" distB="0" distL="0" distR="0" wp14:anchorId="37CAAFB3" wp14:editId="2A9129E7">
                  <wp:extent cx="6010572" cy="3035028"/>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_approximations.pdf"/>
                          <pic:cNvPicPr/>
                        </pic:nvPicPr>
                        <pic:blipFill rotWithShape="1">
                          <a:blip r:embed="rId15">
                            <a:extLst>
                              <a:ext uri="{28A0092B-C50C-407E-A947-70E740481C1C}">
                                <a14:useLocalDpi xmlns:a14="http://schemas.microsoft.com/office/drawing/2010/main" val="0"/>
                              </a:ext>
                            </a:extLst>
                          </a:blip>
                          <a:srcRect l="9828" t="11592" r="8635" b="5705"/>
                          <a:stretch/>
                        </pic:blipFill>
                        <pic:spPr bwMode="auto">
                          <a:xfrm>
                            <a:off x="0" y="0"/>
                            <a:ext cx="6010572" cy="3035028"/>
                          </a:xfrm>
                          <a:prstGeom prst="rect">
                            <a:avLst/>
                          </a:prstGeom>
                          <a:ln>
                            <a:noFill/>
                          </a:ln>
                          <a:extLst>
                            <a:ext uri="{53640926-AAD7-44d8-BBD7-CCE9431645EC}">
                              <a14:shadowObscured xmlns:a14="http://schemas.microsoft.com/office/drawing/2010/main"/>
                            </a:ext>
                          </a:extLst>
                        </pic:spPr>
                      </pic:pic>
                    </a:graphicData>
                  </a:graphic>
                </wp:inline>
              </w:drawing>
            </w:r>
          </w:p>
        </w:tc>
      </w:tr>
      <w:tr w:rsidR="001A7AEA" w14:paraId="6C70E19C" w14:textId="77777777" w:rsidTr="002A455A">
        <w:tc>
          <w:tcPr>
            <w:tcW w:w="9848" w:type="dxa"/>
          </w:tcPr>
          <w:p w14:paraId="75056E99" w14:textId="6300223D" w:rsidR="001A7AEA" w:rsidRPr="006961BC" w:rsidRDefault="001A7AEA" w:rsidP="000005E9">
            <w:pPr>
              <w:spacing w:line="480" w:lineRule="auto"/>
              <w:rPr>
                <w:rFonts w:ascii="Arial" w:hAnsi="Arial" w:cs="Arial"/>
                <w:sz w:val="20"/>
                <w:szCs w:val="20"/>
              </w:rPr>
            </w:pPr>
            <w:r>
              <w:rPr>
                <w:rFonts w:ascii="Arial" w:hAnsi="Arial" w:cs="Arial"/>
                <w:b/>
                <w:sz w:val="20"/>
                <w:szCs w:val="20"/>
              </w:rPr>
              <w:t>Figure S1:</w:t>
            </w:r>
            <w:r w:rsidR="006961BC">
              <w:rPr>
                <w:rFonts w:ascii="Arial" w:hAnsi="Arial" w:cs="Arial"/>
                <w:b/>
                <w:sz w:val="20"/>
                <w:szCs w:val="20"/>
              </w:rPr>
              <w:t xml:space="preserve"> </w:t>
            </w:r>
            <w:r w:rsidR="00B50765">
              <w:rPr>
                <w:rFonts w:ascii="Arial" w:hAnsi="Arial" w:cs="Arial"/>
                <w:sz w:val="20"/>
                <w:szCs w:val="20"/>
              </w:rPr>
              <w:t xml:space="preserve">Global shelf </w:t>
            </w:r>
            <w:r w:rsidR="006961BC">
              <w:rPr>
                <w:rFonts w:ascii="Arial" w:hAnsi="Arial" w:cs="Arial"/>
                <w:sz w:val="20"/>
                <w:szCs w:val="20"/>
              </w:rPr>
              <w:t>straight line approximations and onto-shelf normal vector directions.</w:t>
            </w:r>
          </w:p>
        </w:tc>
      </w:tr>
    </w:tbl>
    <w:p w14:paraId="34045A26" w14:textId="77777777" w:rsidR="001A7AEA" w:rsidRDefault="001A7AEA" w:rsidP="000005E9">
      <w:pPr>
        <w:spacing w:line="480" w:lineRule="auto"/>
        <w:rPr>
          <w:rFonts w:ascii="Arial" w:hAnsi="Arial" w:cs="Arial"/>
          <w:b/>
          <w:sz w:val="20"/>
          <w:szCs w:val="20"/>
        </w:rPr>
      </w:pPr>
    </w:p>
    <w:p w14:paraId="260334F4" w14:textId="77777777" w:rsidR="001A7AEA" w:rsidRDefault="001A7AEA" w:rsidP="000005E9">
      <w:pPr>
        <w:spacing w:line="480" w:lineRule="auto"/>
        <w:rPr>
          <w:rFonts w:ascii="Arial" w:hAnsi="Arial" w:cs="Arial"/>
          <w:b/>
          <w:sz w:val="20"/>
          <w:szCs w:val="20"/>
        </w:rPr>
      </w:pPr>
    </w:p>
    <w:p w14:paraId="3B73AFC7" w14:textId="77777777" w:rsidR="002A455A" w:rsidRDefault="002A455A">
      <w:pPr>
        <w:rPr>
          <w:rFonts w:ascii="Arial" w:hAnsi="Arial" w:cs="Arial"/>
          <w:b/>
          <w:sz w:val="20"/>
          <w:szCs w:val="20"/>
        </w:rPr>
      </w:pPr>
      <w:r>
        <w:rPr>
          <w:rFonts w:ascii="Arial" w:hAnsi="Arial" w:cs="Arial"/>
          <w:b/>
          <w:sz w:val="20"/>
          <w:szCs w:val="20"/>
        </w:rPr>
        <w:br w:type="page"/>
      </w:r>
    </w:p>
    <w:p w14:paraId="745896F2" w14:textId="018894F4" w:rsidR="006B6C4C" w:rsidRDefault="001668C4" w:rsidP="006B6C4C">
      <w:pPr>
        <w:spacing w:line="480" w:lineRule="auto"/>
        <w:rPr>
          <w:rFonts w:ascii="Arial" w:hAnsi="Arial" w:cs="Arial"/>
          <w:sz w:val="20"/>
          <w:szCs w:val="20"/>
        </w:rPr>
      </w:pPr>
      <w:r>
        <w:rPr>
          <w:rFonts w:ascii="Arial" w:hAnsi="Arial" w:cs="Arial"/>
          <w:b/>
          <w:sz w:val="20"/>
          <w:szCs w:val="20"/>
        </w:rPr>
        <w:t>Table S1</w:t>
      </w:r>
      <w:r w:rsidR="006B6C4C">
        <w:rPr>
          <w:rFonts w:ascii="Arial" w:hAnsi="Arial" w:cs="Arial"/>
          <w:b/>
          <w:sz w:val="20"/>
          <w:szCs w:val="20"/>
        </w:rPr>
        <w:t xml:space="preserve"> </w:t>
      </w:r>
      <w:r>
        <w:rPr>
          <w:rFonts w:ascii="Arial" w:hAnsi="Arial" w:cs="Arial"/>
          <w:sz w:val="20"/>
          <w:szCs w:val="20"/>
        </w:rPr>
        <w:t>Sensitivity of calculated</w:t>
      </w:r>
      <w:r w:rsidR="006B6C4C" w:rsidRPr="00C81C79">
        <w:rPr>
          <w:rFonts w:ascii="Arial" w:hAnsi="Arial" w:cs="Arial"/>
          <w:sz w:val="20"/>
          <w:szCs w:val="20"/>
        </w:rPr>
        <w:t xml:space="preserve"> </w:t>
      </w:r>
      <w:r w:rsidR="006B6C4C">
        <w:rPr>
          <w:rFonts w:ascii="Arial" w:hAnsi="Arial" w:cs="Arial"/>
          <w:sz w:val="20"/>
          <w:szCs w:val="20"/>
        </w:rPr>
        <w:t xml:space="preserve">cross-shelf transport results </w:t>
      </w:r>
      <w:r>
        <w:rPr>
          <w:rFonts w:ascii="Arial" w:hAnsi="Arial" w:cs="Arial"/>
          <w:sz w:val="20"/>
          <w:szCs w:val="20"/>
        </w:rPr>
        <w:t xml:space="preserve">to choice of shelf boundary depth. Main results using </w:t>
      </w:r>
      <w:r w:rsidR="00D04D44">
        <w:rPr>
          <w:rFonts w:ascii="Arial" w:hAnsi="Arial" w:cs="Arial"/>
          <w:sz w:val="20"/>
          <w:szCs w:val="20"/>
        </w:rPr>
        <w:t xml:space="preserve">the </w:t>
      </w:r>
      <w:r>
        <w:rPr>
          <w:rFonts w:ascii="Arial" w:hAnsi="Arial" w:cs="Arial"/>
          <w:sz w:val="20"/>
          <w:szCs w:val="20"/>
        </w:rPr>
        <w:t>500</w:t>
      </w:r>
      <w:r w:rsidR="006839C1">
        <w:rPr>
          <w:rFonts w:ascii="Arial" w:hAnsi="Arial" w:cs="Arial"/>
          <w:sz w:val="20"/>
          <w:szCs w:val="20"/>
        </w:rPr>
        <w:t xml:space="preserve"> </w:t>
      </w:r>
      <w:r>
        <w:rPr>
          <w:rFonts w:ascii="Arial" w:hAnsi="Arial" w:cs="Arial"/>
          <w:sz w:val="20"/>
          <w:szCs w:val="20"/>
        </w:rPr>
        <w:t>m</w:t>
      </w:r>
      <w:r w:rsidR="00D04D44">
        <w:rPr>
          <w:rFonts w:ascii="Arial" w:hAnsi="Arial" w:cs="Arial"/>
          <w:sz w:val="20"/>
          <w:szCs w:val="20"/>
        </w:rPr>
        <w:t xml:space="preserve"> shelf boundary depth </w:t>
      </w:r>
      <w:r w:rsidR="002433A0">
        <w:rPr>
          <w:rFonts w:ascii="Arial" w:hAnsi="Arial" w:cs="Arial"/>
          <w:sz w:val="20"/>
          <w:szCs w:val="20"/>
        </w:rPr>
        <w:t>(</w:t>
      </w:r>
      <w:r w:rsidR="00742549">
        <w:rPr>
          <w:rFonts w:ascii="Arial" w:hAnsi="Arial" w:cs="Arial"/>
          <w:sz w:val="20"/>
          <w:szCs w:val="20"/>
        </w:rPr>
        <w:t>and 600 m</w:t>
      </w:r>
      <w:r w:rsidR="00D04D44">
        <w:rPr>
          <w:rFonts w:ascii="Arial" w:hAnsi="Arial" w:cs="Arial"/>
          <w:sz w:val="20"/>
          <w:szCs w:val="20"/>
        </w:rPr>
        <w:t xml:space="preserve"> as the </w:t>
      </w:r>
      <w:r w:rsidR="002433A0">
        <w:rPr>
          <w:rFonts w:ascii="Arial" w:hAnsi="Arial" w:cs="Arial"/>
          <w:sz w:val="20"/>
          <w:szCs w:val="20"/>
        </w:rPr>
        <w:t>deep contour)</w:t>
      </w:r>
      <w:r w:rsidR="00742549">
        <w:rPr>
          <w:rFonts w:ascii="Arial" w:hAnsi="Arial" w:cs="Arial"/>
          <w:sz w:val="20"/>
          <w:szCs w:val="20"/>
        </w:rPr>
        <w:t xml:space="preserve"> </w:t>
      </w:r>
      <w:r>
        <w:rPr>
          <w:rFonts w:ascii="Arial" w:hAnsi="Arial" w:cs="Arial"/>
          <w:sz w:val="20"/>
          <w:szCs w:val="20"/>
        </w:rPr>
        <w:t>are compared to the mean generated across 9 scenarios using shelf boundary depths of 300, 350, 400, 450, 500, 550, 600, 650 and 700 metres. For the purpose of calculating onto-she</w:t>
      </w:r>
      <w:r w:rsidR="00EF4BF5">
        <w:rPr>
          <w:rFonts w:ascii="Arial" w:hAnsi="Arial" w:cs="Arial"/>
          <w:sz w:val="20"/>
          <w:szCs w:val="20"/>
        </w:rPr>
        <w:t>lf direction the</w:t>
      </w:r>
      <w:r>
        <w:rPr>
          <w:rFonts w:ascii="Arial" w:hAnsi="Arial" w:cs="Arial"/>
          <w:sz w:val="20"/>
          <w:szCs w:val="20"/>
        </w:rPr>
        <w:t xml:space="preserve"> deep contour depth </w:t>
      </w:r>
      <w:r w:rsidR="00CA06B2">
        <w:rPr>
          <w:rFonts w:ascii="Arial" w:hAnsi="Arial" w:cs="Arial"/>
          <w:sz w:val="20"/>
          <w:szCs w:val="20"/>
        </w:rPr>
        <w:t xml:space="preserve">was </w:t>
      </w:r>
      <w:r w:rsidR="00A1270B">
        <w:rPr>
          <w:rFonts w:ascii="Arial" w:hAnsi="Arial" w:cs="Arial"/>
          <w:sz w:val="20"/>
          <w:szCs w:val="20"/>
        </w:rPr>
        <w:t xml:space="preserve">taken as the </w:t>
      </w:r>
      <w:r w:rsidR="007B5455">
        <w:rPr>
          <w:rFonts w:ascii="Arial" w:hAnsi="Arial" w:cs="Arial"/>
          <w:sz w:val="20"/>
          <w:szCs w:val="20"/>
        </w:rPr>
        <w:t>shelf boundary depth plus 100</w:t>
      </w:r>
      <w:r w:rsidR="008E5A17">
        <w:rPr>
          <w:rFonts w:ascii="Arial" w:hAnsi="Arial" w:cs="Arial"/>
          <w:sz w:val="20"/>
          <w:szCs w:val="20"/>
        </w:rPr>
        <w:t xml:space="preserve"> </w:t>
      </w:r>
      <w:r w:rsidR="007B5455">
        <w:rPr>
          <w:rFonts w:ascii="Arial" w:hAnsi="Arial" w:cs="Arial"/>
          <w:sz w:val="20"/>
          <w:szCs w:val="20"/>
        </w:rPr>
        <w:t>m.</w:t>
      </w:r>
      <w:r w:rsidR="006759AE">
        <w:rPr>
          <w:rFonts w:ascii="Arial" w:hAnsi="Arial" w:cs="Arial"/>
          <w:sz w:val="20"/>
          <w:szCs w:val="20"/>
        </w:rPr>
        <w:t xml:space="preserve"> Standard deviations are calculated and shown across these scenarios.</w:t>
      </w:r>
    </w:p>
    <w:p w14:paraId="602B280D" w14:textId="77777777" w:rsidR="002A455A" w:rsidRPr="00C81C79" w:rsidRDefault="002A455A" w:rsidP="006B6C4C">
      <w:pPr>
        <w:spacing w:line="480" w:lineRule="auto"/>
        <w:rPr>
          <w:rFonts w:ascii="Arial" w:hAnsi="Arial" w:cs="Arial"/>
          <w:sz w:val="20"/>
          <w:szCs w:val="20"/>
        </w:rPr>
      </w:pPr>
    </w:p>
    <w:tbl>
      <w:tblPr>
        <w:tblStyle w:val="TableGrid"/>
        <w:tblW w:w="0" w:type="auto"/>
        <w:tblInd w:w="-176" w:type="dxa"/>
        <w:tblLook w:val="04A0" w:firstRow="1" w:lastRow="0" w:firstColumn="1" w:lastColumn="0" w:noHBand="0" w:noVBand="1"/>
      </w:tblPr>
      <w:tblGrid>
        <w:gridCol w:w="1418"/>
        <w:gridCol w:w="1525"/>
        <w:gridCol w:w="1169"/>
        <w:gridCol w:w="2126"/>
        <w:gridCol w:w="1168"/>
        <w:gridCol w:w="2234"/>
      </w:tblGrid>
      <w:tr w:rsidR="00145D31" w14:paraId="7CAB253F" w14:textId="77777777" w:rsidTr="00CE757F">
        <w:tc>
          <w:tcPr>
            <w:tcW w:w="1418" w:type="dxa"/>
          </w:tcPr>
          <w:p w14:paraId="05A3AC64" w14:textId="77777777" w:rsidR="00145D31" w:rsidRPr="00735AD3" w:rsidRDefault="00145D31" w:rsidP="001668C4">
            <w:pPr>
              <w:rPr>
                <w:rFonts w:ascii="Arial" w:hAnsi="Arial" w:cs="Arial"/>
                <w:b/>
                <w:sz w:val="16"/>
                <w:szCs w:val="16"/>
              </w:rPr>
            </w:pPr>
            <w:r w:rsidRPr="00735AD3">
              <w:rPr>
                <w:rFonts w:ascii="Arial" w:hAnsi="Arial" w:cs="Arial"/>
                <w:b/>
                <w:sz w:val="16"/>
                <w:szCs w:val="16"/>
              </w:rPr>
              <w:t>Region</w:t>
            </w:r>
            <w:r>
              <w:rPr>
                <w:rFonts w:ascii="Arial" w:hAnsi="Arial" w:cs="Arial"/>
                <w:b/>
                <w:sz w:val="16"/>
                <w:szCs w:val="16"/>
              </w:rPr>
              <w:t xml:space="preserve"> (Reference)</w:t>
            </w:r>
          </w:p>
        </w:tc>
        <w:tc>
          <w:tcPr>
            <w:tcW w:w="1525" w:type="dxa"/>
          </w:tcPr>
          <w:p w14:paraId="5FCD105D" w14:textId="77777777" w:rsidR="00145D31" w:rsidRPr="001668C4" w:rsidRDefault="00145D31" w:rsidP="00343A1E">
            <w:pPr>
              <w:rPr>
                <w:rFonts w:ascii="Arial" w:hAnsi="Arial" w:cs="Arial"/>
                <w:b/>
                <w:sz w:val="16"/>
                <w:szCs w:val="16"/>
              </w:rPr>
            </w:pPr>
            <w:r w:rsidRPr="001668C4">
              <w:rPr>
                <w:rFonts w:ascii="Arial" w:hAnsi="Arial" w:cs="Arial"/>
                <w:b/>
                <w:i/>
                <w:sz w:val="16"/>
                <w:szCs w:val="16"/>
              </w:rPr>
              <w:t>In situ</w:t>
            </w:r>
            <w:r w:rsidRPr="001668C4">
              <w:rPr>
                <w:rFonts w:ascii="Arial" w:hAnsi="Arial" w:cs="Arial"/>
                <w:b/>
                <w:sz w:val="16"/>
                <w:szCs w:val="16"/>
              </w:rPr>
              <w:t xml:space="preserve"> study period </w:t>
            </w:r>
          </w:p>
          <w:p w14:paraId="455BC087" w14:textId="4B16406B" w:rsidR="00145D31" w:rsidRPr="00735AD3" w:rsidRDefault="00145D31" w:rsidP="001668C4">
            <w:pPr>
              <w:rPr>
                <w:rFonts w:ascii="Arial" w:hAnsi="Arial" w:cs="Arial"/>
                <w:b/>
                <w:sz w:val="16"/>
                <w:szCs w:val="16"/>
              </w:rPr>
            </w:pPr>
            <w:r w:rsidRPr="007B5455">
              <w:rPr>
                <w:rFonts w:ascii="Arial" w:hAnsi="Arial" w:cs="Arial"/>
                <w:b/>
                <w:sz w:val="16"/>
                <w:szCs w:val="16"/>
              </w:rPr>
              <w:t>(</w:t>
            </w:r>
            <w:r w:rsidRPr="007B5455">
              <w:rPr>
                <w:rFonts w:ascii="Arial" w:hAnsi="Arial" w:cs="Arial"/>
                <w:b/>
                <w:i/>
                <w:sz w:val="16"/>
                <w:szCs w:val="16"/>
              </w:rPr>
              <w:t>In situ</w:t>
            </w:r>
            <w:r w:rsidRPr="007B5455">
              <w:rPr>
                <w:rFonts w:ascii="Arial" w:hAnsi="Arial" w:cs="Arial"/>
                <w:b/>
                <w:sz w:val="16"/>
                <w:szCs w:val="16"/>
              </w:rPr>
              <w:t xml:space="preserve"> across-shelf current mean or range, m</w:t>
            </w:r>
            <w:r w:rsidR="00BC2C40">
              <w:rPr>
                <w:rFonts w:ascii="Arial" w:hAnsi="Arial" w:cs="Arial"/>
                <w:b/>
                <w:sz w:val="16"/>
                <w:szCs w:val="16"/>
              </w:rPr>
              <w:t xml:space="preserve"> </w:t>
            </w:r>
            <w:r w:rsidRPr="007B5455">
              <w:rPr>
                <w:rFonts w:ascii="Arial" w:hAnsi="Arial" w:cs="Arial"/>
                <w:b/>
                <w:sz w:val="16"/>
                <w:szCs w:val="16"/>
              </w:rPr>
              <w:t>s</w:t>
            </w:r>
            <w:r w:rsidRPr="007B5455">
              <w:rPr>
                <w:rFonts w:ascii="Arial" w:hAnsi="Arial" w:cs="Arial"/>
                <w:b/>
                <w:sz w:val="16"/>
                <w:szCs w:val="16"/>
                <w:vertAlign w:val="superscript"/>
              </w:rPr>
              <w:t>-1</w:t>
            </w:r>
            <w:r w:rsidRPr="00E71C94">
              <w:rPr>
                <w:rFonts w:ascii="Arial" w:hAnsi="Arial" w:cs="Arial"/>
                <w:b/>
                <w:sz w:val="16"/>
                <w:szCs w:val="16"/>
              </w:rPr>
              <w:t>)</w:t>
            </w:r>
          </w:p>
        </w:tc>
        <w:tc>
          <w:tcPr>
            <w:tcW w:w="1169" w:type="dxa"/>
          </w:tcPr>
          <w:p w14:paraId="522EFF59" w14:textId="77777777" w:rsidR="002C18C7" w:rsidRDefault="00145D31" w:rsidP="001668C4">
            <w:pPr>
              <w:rPr>
                <w:rFonts w:ascii="Arial" w:hAnsi="Arial" w:cs="Arial"/>
                <w:b/>
                <w:sz w:val="16"/>
                <w:szCs w:val="16"/>
              </w:rPr>
            </w:pPr>
            <w:r w:rsidRPr="00E71C94">
              <w:rPr>
                <w:rFonts w:ascii="Arial" w:hAnsi="Arial" w:cs="Arial"/>
                <w:b/>
                <w:sz w:val="16"/>
                <w:szCs w:val="16"/>
              </w:rPr>
              <w:t xml:space="preserve">Calculated across-shelf current </w:t>
            </w:r>
          </w:p>
          <w:p w14:paraId="546987EB" w14:textId="77777777" w:rsidR="002C18C7" w:rsidRDefault="00145D31" w:rsidP="001668C4">
            <w:pPr>
              <w:rPr>
                <w:rFonts w:ascii="Arial" w:hAnsi="Arial" w:cs="Arial"/>
                <w:b/>
                <w:sz w:val="16"/>
                <w:szCs w:val="16"/>
              </w:rPr>
            </w:pPr>
            <w:r w:rsidRPr="00E71C94">
              <w:rPr>
                <w:rFonts w:ascii="Arial" w:hAnsi="Arial" w:cs="Arial"/>
                <w:b/>
                <w:sz w:val="16"/>
                <w:szCs w:val="16"/>
              </w:rPr>
              <w:t>(</w:t>
            </w:r>
            <w:proofErr w:type="gramStart"/>
            <w:r w:rsidRPr="00E71C94">
              <w:rPr>
                <w:rFonts w:ascii="Arial" w:hAnsi="Arial" w:cs="Arial"/>
                <w:b/>
                <w:sz w:val="16"/>
                <w:szCs w:val="16"/>
              </w:rPr>
              <w:t>m</w:t>
            </w:r>
            <w:proofErr w:type="gramEnd"/>
            <w:r w:rsidR="00905BA4">
              <w:rPr>
                <w:rFonts w:ascii="Arial" w:hAnsi="Arial" w:cs="Arial"/>
                <w:b/>
                <w:sz w:val="16"/>
                <w:szCs w:val="16"/>
              </w:rPr>
              <w:t xml:space="preserve"> </w:t>
            </w:r>
            <w:r w:rsidRPr="00E71C94">
              <w:rPr>
                <w:rFonts w:ascii="Arial" w:hAnsi="Arial" w:cs="Arial"/>
                <w:b/>
                <w:sz w:val="16"/>
                <w:szCs w:val="16"/>
              </w:rPr>
              <w:t>s</w:t>
            </w:r>
            <w:r w:rsidRPr="00E71C94">
              <w:rPr>
                <w:rFonts w:ascii="Arial" w:hAnsi="Arial" w:cs="Arial"/>
                <w:b/>
                <w:sz w:val="16"/>
                <w:szCs w:val="16"/>
                <w:vertAlign w:val="superscript"/>
              </w:rPr>
              <w:t>-1</w:t>
            </w:r>
            <w:r w:rsidRPr="00E71C94">
              <w:rPr>
                <w:rFonts w:ascii="Arial" w:hAnsi="Arial" w:cs="Arial"/>
                <w:b/>
                <w:sz w:val="16"/>
                <w:szCs w:val="16"/>
              </w:rPr>
              <w:t>)</w:t>
            </w:r>
            <w:r>
              <w:rPr>
                <w:rFonts w:ascii="Arial" w:hAnsi="Arial" w:cs="Arial"/>
                <w:b/>
                <w:sz w:val="16"/>
                <w:szCs w:val="16"/>
              </w:rPr>
              <w:t xml:space="preserve"> </w:t>
            </w:r>
          </w:p>
          <w:p w14:paraId="6BF5D7CD" w14:textId="6F90220D" w:rsidR="00145D31" w:rsidRPr="00735AD3" w:rsidRDefault="00145D31" w:rsidP="001668C4">
            <w:pPr>
              <w:rPr>
                <w:rFonts w:ascii="Arial" w:hAnsi="Arial" w:cs="Arial"/>
                <w:b/>
                <w:sz w:val="16"/>
                <w:szCs w:val="16"/>
              </w:rPr>
            </w:pPr>
            <w:r>
              <w:rPr>
                <w:rFonts w:ascii="Arial" w:hAnsi="Arial" w:cs="Arial"/>
                <w:b/>
                <w:sz w:val="16"/>
                <w:szCs w:val="16"/>
              </w:rPr>
              <w:t>(500</w:t>
            </w:r>
            <w:r w:rsidR="00905BA4">
              <w:rPr>
                <w:rFonts w:ascii="Arial" w:hAnsi="Arial" w:cs="Arial"/>
                <w:b/>
                <w:sz w:val="16"/>
                <w:szCs w:val="16"/>
              </w:rPr>
              <w:t xml:space="preserve"> </w:t>
            </w:r>
            <w:r>
              <w:rPr>
                <w:rFonts w:ascii="Arial" w:hAnsi="Arial" w:cs="Arial"/>
                <w:b/>
                <w:sz w:val="16"/>
                <w:szCs w:val="16"/>
              </w:rPr>
              <w:t>m depth)</w:t>
            </w:r>
          </w:p>
        </w:tc>
        <w:tc>
          <w:tcPr>
            <w:tcW w:w="2126" w:type="dxa"/>
          </w:tcPr>
          <w:p w14:paraId="7992BEB3" w14:textId="77777777" w:rsidR="00145D31" w:rsidRPr="00E71C94" w:rsidRDefault="00145D31" w:rsidP="00343A1E">
            <w:pPr>
              <w:rPr>
                <w:rFonts w:ascii="Arial" w:hAnsi="Arial" w:cs="Arial"/>
                <w:b/>
                <w:sz w:val="16"/>
                <w:szCs w:val="16"/>
              </w:rPr>
            </w:pPr>
            <w:r w:rsidRPr="00E71C94">
              <w:rPr>
                <w:rFonts w:ascii="Arial" w:hAnsi="Arial" w:cs="Arial"/>
                <w:b/>
                <w:sz w:val="16"/>
                <w:szCs w:val="16"/>
              </w:rPr>
              <w:t xml:space="preserve">Components </w:t>
            </w:r>
          </w:p>
          <w:p w14:paraId="0EE56E55" w14:textId="77777777" w:rsidR="00A66D26" w:rsidRDefault="00145D31" w:rsidP="001668C4">
            <w:pPr>
              <w:rPr>
                <w:rFonts w:ascii="Arial" w:hAnsi="Arial" w:cs="Arial"/>
                <w:b/>
                <w:sz w:val="16"/>
                <w:szCs w:val="16"/>
              </w:rPr>
            </w:pPr>
            <w:r w:rsidRPr="00E71C94">
              <w:rPr>
                <w:rFonts w:ascii="Arial" w:hAnsi="Arial" w:cs="Arial"/>
                <w:b/>
                <w:sz w:val="16"/>
                <w:szCs w:val="16"/>
              </w:rPr>
              <w:t>(</w:t>
            </w:r>
            <w:proofErr w:type="gramStart"/>
            <w:r w:rsidRPr="00E71C94">
              <w:rPr>
                <w:rFonts w:ascii="Arial" w:hAnsi="Arial" w:cs="Arial"/>
                <w:b/>
                <w:sz w:val="16"/>
                <w:szCs w:val="16"/>
              </w:rPr>
              <w:t>proportion</w:t>
            </w:r>
            <w:proofErr w:type="gramEnd"/>
            <w:r w:rsidRPr="00E71C94">
              <w:rPr>
                <w:rFonts w:ascii="Arial" w:hAnsi="Arial" w:cs="Arial"/>
                <w:b/>
                <w:sz w:val="16"/>
                <w:szCs w:val="16"/>
              </w:rPr>
              <w:t xml:space="preserve"> within the mixed layer)</w:t>
            </w:r>
            <w:r>
              <w:rPr>
                <w:rFonts w:ascii="Arial" w:hAnsi="Arial" w:cs="Arial"/>
                <w:b/>
                <w:sz w:val="16"/>
                <w:szCs w:val="16"/>
              </w:rPr>
              <w:t xml:space="preserve"> </w:t>
            </w:r>
          </w:p>
          <w:p w14:paraId="5164CEBB" w14:textId="12C66FF3" w:rsidR="00145D31" w:rsidRPr="00735AD3" w:rsidRDefault="00145D31" w:rsidP="001668C4">
            <w:pPr>
              <w:rPr>
                <w:rFonts w:ascii="Arial" w:hAnsi="Arial" w:cs="Arial"/>
                <w:b/>
                <w:sz w:val="16"/>
                <w:szCs w:val="16"/>
              </w:rPr>
            </w:pPr>
            <w:r>
              <w:rPr>
                <w:rFonts w:ascii="Arial" w:hAnsi="Arial" w:cs="Arial"/>
                <w:b/>
                <w:sz w:val="16"/>
                <w:szCs w:val="16"/>
              </w:rPr>
              <w:t>(500</w:t>
            </w:r>
            <w:r w:rsidR="00A53AE5">
              <w:rPr>
                <w:rFonts w:ascii="Arial" w:hAnsi="Arial" w:cs="Arial"/>
                <w:b/>
                <w:sz w:val="16"/>
                <w:szCs w:val="16"/>
              </w:rPr>
              <w:t xml:space="preserve"> </w:t>
            </w:r>
            <w:r>
              <w:rPr>
                <w:rFonts w:ascii="Arial" w:hAnsi="Arial" w:cs="Arial"/>
                <w:b/>
                <w:sz w:val="16"/>
                <w:szCs w:val="16"/>
              </w:rPr>
              <w:t>m depth)</w:t>
            </w:r>
          </w:p>
        </w:tc>
        <w:tc>
          <w:tcPr>
            <w:tcW w:w="1168" w:type="dxa"/>
          </w:tcPr>
          <w:p w14:paraId="7E2DE811" w14:textId="77777777" w:rsidR="00145D31" w:rsidRDefault="00145D31" w:rsidP="00082AC7">
            <w:pPr>
              <w:rPr>
                <w:rFonts w:ascii="Arial" w:hAnsi="Arial" w:cs="Arial"/>
                <w:b/>
                <w:sz w:val="16"/>
                <w:szCs w:val="16"/>
              </w:rPr>
            </w:pPr>
            <w:r>
              <w:rPr>
                <w:rFonts w:ascii="Arial" w:hAnsi="Arial" w:cs="Arial"/>
                <w:b/>
                <w:sz w:val="16"/>
                <w:szCs w:val="16"/>
              </w:rPr>
              <w:t>Calculated across-shelf current</w:t>
            </w:r>
          </w:p>
          <w:p w14:paraId="55FF2B91" w14:textId="4FE3C56D" w:rsidR="00137D4A" w:rsidRDefault="00145D31" w:rsidP="00082AC7">
            <w:pPr>
              <w:rPr>
                <w:rFonts w:ascii="Arial" w:hAnsi="Arial" w:cs="Arial"/>
                <w:b/>
                <w:sz w:val="16"/>
                <w:szCs w:val="16"/>
              </w:rPr>
            </w:pPr>
            <w:r w:rsidRPr="00E71C94">
              <w:rPr>
                <w:rFonts w:ascii="Arial" w:hAnsi="Arial" w:cs="Arial"/>
                <w:b/>
                <w:sz w:val="16"/>
                <w:szCs w:val="16"/>
              </w:rPr>
              <w:t>(</w:t>
            </w:r>
            <w:proofErr w:type="gramStart"/>
            <w:r w:rsidRPr="00E71C94">
              <w:rPr>
                <w:rFonts w:ascii="Arial" w:hAnsi="Arial" w:cs="Arial"/>
                <w:b/>
                <w:sz w:val="16"/>
                <w:szCs w:val="16"/>
              </w:rPr>
              <w:t>m</w:t>
            </w:r>
            <w:proofErr w:type="gramEnd"/>
            <w:r w:rsidR="00C030F4">
              <w:rPr>
                <w:rFonts w:ascii="Arial" w:hAnsi="Arial" w:cs="Arial"/>
                <w:b/>
                <w:sz w:val="16"/>
                <w:szCs w:val="16"/>
              </w:rPr>
              <w:t xml:space="preserve"> </w:t>
            </w:r>
            <w:r w:rsidRPr="00E71C94">
              <w:rPr>
                <w:rFonts w:ascii="Arial" w:hAnsi="Arial" w:cs="Arial"/>
                <w:b/>
                <w:sz w:val="16"/>
                <w:szCs w:val="16"/>
              </w:rPr>
              <w:t>s</w:t>
            </w:r>
            <w:r w:rsidRPr="00E71C94">
              <w:rPr>
                <w:rFonts w:ascii="Arial" w:hAnsi="Arial" w:cs="Arial"/>
                <w:b/>
                <w:sz w:val="16"/>
                <w:szCs w:val="16"/>
                <w:vertAlign w:val="superscript"/>
              </w:rPr>
              <w:t>-1</w:t>
            </w:r>
            <w:r w:rsidRPr="00E71C94">
              <w:rPr>
                <w:rFonts w:ascii="Arial" w:hAnsi="Arial" w:cs="Arial"/>
                <w:b/>
                <w:sz w:val="16"/>
                <w:szCs w:val="16"/>
              </w:rPr>
              <w:t>)</w:t>
            </w:r>
            <w:r>
              <w:rPr>
                <w:rFonts w:ascii="Arial" w:hAnsi="Arial" w:cs="Arial"/>
                <w:b/>
                <w:sz w:val="16"/>
                <w:szCs w:val="16"/>
              </w:rPr>
              <w:t xml:space="preserve"> </w:t>
            </w:r>
          </w:p>
          <w:p w14:paraId="3EBC41C8" w14:textId="39374533" w:rsidR="00145D31" w:rsidRPr="00E71C94" w:rsidRDefault="00145D31" w:rsidP="00082AC7">
            <w:pPr>
              <w:rPr>
                <w:rFonts w:ascii="Arial" w:hAnsi="Arial" w:cs="Arial"/>
                <w:b/>
                <w:sz w:val="16"/>
                <w:szCs w:val="16"/>
              </w:rPr>
            </w:pPr>
            <w:r>
              <w:rPr>
                <w:rFonts w:ascii="Arial" w:hAnsi="Arial" w:cs="Arial"/>
                <w:b/>
                <w:sz w:val="16"/>
                <w:szCs w:val="16"/>
              </w:rPr>
              <w:t>(</w:t>
            </w:r>
            <w:proofErr w:type="gramStart"/>
            <w:r>
              <w:rPr>
                <w:rFonts w:ascii="Arial" w:hAnsi="Arial" w:cs="Arial"/>
                <w:b/>
                <w:sz w:val="16"/>
                <w:szCs w:val="16"/>
              </w:rPr>
              <w:t>all</w:t>
            </w:r>
            <w:proofErr w:type="gramEnd"/>
            <w:r>
              <w:rPr>
                <w:rFonts w:ascii="Arial" w:hAnsi="Arial" w:cs="Arial"/>
                <w:b/>
                <w:sz w:val="16"/>
                <w:szCs w:val="16"/>
              </w:rPr>
              <w:t xml:space="preserve"> depths)</w:t>
            </w:r>
          </w:p>
        </w:tc>
        <w:tc>
          <w:tcPr>
            <w:tcW w:w="2234" w:type="dxa"/>
          </w:tcPr>
          <w:p w14:paraId="1E39E4B6" w14:textId="77777777" w:rsidR="00BA610E" w:rsidRPr="00E71C94" w:rsidRDefault="00BA610E" w:rsidP="00BA610E">
            <w:pPr>
              <w:rPr>
                <w:rFonts w:ascii="Arial" w:hAnsi="Arial" w:cs="Arial"/>
                <w:b/>
                <w:sz w:val="16"/>
                <w:szCs w:val="16"/>
              </w:rPr>
            </w:pPr>
            <w:r w:rsidRPr="00E71C94">
              <w:rPr>
                <w:rFonts w:ascii="Arial" w:hAnsi="Arial" w:cs="Arial"/>
                <w:b/>
                <w:sz w:val="16"/>
                <w:szCs w:val="16"/>
              </w:rPr>
              <w:t xml:space="preserve">Components </w:t>
            </w:r>
          </w:p>
          <w:p w14:paraId="2C222116" w14:textId="77777777" w:rsidR="001E2766" w:rsidRDefault="00BA610E" w:rsidP="00BA610E">
            <w:pPr>
              <w:rPr>
                <w:rFonts w:ascii="Arial" w:hAnsi="Arial" w:cs="Arial"/>
                <w:b/>
                <w:sz w:val="16"/>
                <w:szCs w:val="16"/>
              </w:rPr>
            </w:pPr>
            <w:r w:rsidRPr="00E71C94">
              <w:rPr>
                <w:rFonts w:ascii="Arial" w:hAnsi="Arial" w:cs="Arial"/>
                <w:b/>
                <w:sz w:val="16"/>
                <w:szCs w:val="16"/>
              </w:rPr>
              <w:t>(</w:t>
            </w:r>
            <w:proofErr w:type="gramStart"/>
            <w:r w:rsidRPr="00E71C94">
              <w:rPr>
                <w:rFonts w:ascii="Arial" w:hAnsi="Arial" w:cs="Arial"/>
                <w:b/>
                <w:sz w:val="16"/>
                <w:szCs w:val="16"/>
              </w:rPr>
              <w:t>proportion</w:t>
            </w:r>
            <w:proofErr w:type="gramEnd"/>
            <w:r w:rsidRPr="00E71C94">
              <w:rPr>
                <w:rFonts w:ascii="Arial" w:hAnsi="Arial" w:cs="Arial"/>
                <w:b/>
                <w:sz w:val="16"/>
                <w:szCs w:val="16"/>
              </w:rPr>
              <w:t xml:space="preserve"> within the mixed layer)</w:t>
            </w:r>
            <w:r>
              <w:rPr>
                <w:rFonts w:ascii="Arial" w:hAnsi="Arial" w:cs="Arial"/>
                <w:b/>
                <w:sz w:val="16"/>
                <w:szCs w:val="16"/>
              </w:rPr>
              <w:t xml:space="preserve"> </w:t>
            </w:r>
          </w:p>
          <w:p w14:paraId="28590802" w14:textId="345C04C9" w:rsidR="00145D31" w:rsidRPr="00735AD3" w:rsidRDefault="00BA610E" w:rsidP="00BA610E">
            <w:pPr>
              <w:rPr>
                <w:rFonts w:ascii="Arial" w:hAnsi="Arial" w:cs="Arial"/>
                <w:b/>
                <w:sz w:val="16"/>
                <w:szCs w:val="16"/>
              </w:rPr>
            </w:pPr>
            <w:r>
              <w:rPr>
                <w:rFonts w:ascii="Arial" w:hAnsi="Arial" w:cs="Arial"/>
                <w:b/>
                <w:sz w:val="16"/>
                <w:szCs w:val="16"/>
              </w:rPr>
              <w:t>(</w:t>
            </w:r>
            <w:proofErr w:type="gramStart"/>
            <w:r>
              <w:rPr>
                <w:rFonts w:ascii="Arial" w:hAnsi="Arial" w:cs="Arial"/>
                <w:b/>
                <w:sz w:val="16"/>
                <w:szCs w:val="16"/>
              </w:rPr>
              <w:t>all</w:t>
            </w:r>
            <w:proofErr w:type="gramEnd"/>
            <w:r>
              <w:rPr>
                <w:rFonts w:ascii="Arial" w:hAnsi="Arial" w:cs="Arial"/>
                <w:b/>
                <w:sz w:val="16"/>
                <w:szCs w:val="16"/>
              </w:rPr>
              <w:t xml:space="preserve"> depths)</w:t>
            </w:r>
          </w:p>
        </w:tc>
      </w:tr>
      <w:tr w:rsidR="005D4815" w14:paraId="2B65A89A" w14:textId="77777777" w:rsidTr="00CE757F">
        <w:trPr>
          <w:trHeight w:val="67"/>
        </w:trPr>
        <w:tc>
          <w:tcPr>
            <w:tcW w:w="1418" w:type="dxa"/>
          </w:tcPr>
          <w:p w14:paraId="4CC0DFFE" w14:textId="422CBFD9" w:rsidR="005D4815" w:rsidRDefault="005D4815" w:rsidP="001668C4">
            <w:pPr>
              <w:rPr>
                <w:rFonts w:ascii="Arial" w:hAnsi="Arial" w:cs="Arial"/>
                <w:sz w:val="16"/>
                <w:szCs w:val="16"/>
              </w:rPr>
            </w:pPr>
            <w:r>
              <w:rPr>
                <w:rFonts w:ascii="Arial" w:hAnsi="Arial" w:cs="Arial"/>
                <w:sz w:val="16"/>
                <w:szCs w:val="16"/>
              </w:rPr>
              <w:t>Scottish Hebrides, European shelf</w:t>
            </w:r>
          </w:p>
          <w:p w14:paraId="1E5DE1BA" w14:textId="77777777" w:rsidR="005D4815" w:rsidRPr="001D7F42" w:rsidRDefault="005D4815" w:rsidP="001668C4">
            <w:pPr>
              <w:rPr>
                <w:rFonts w:ascii="Arial" w:hAnsi="Arial" w:cs="Arial"/>
                <w:sz w:val="16"/>
                <w:szCs w:val="16"/>
              </w:rPr>
            </w:pPr>
            <w:r>
              <w:rPr>
                <w:rFonts w:ascii="Arial" w:hAnsi="Arial" w:cs="Arial"/>
                <w:sz w:val="16"/>
                <w:szCs w:val="16"/>
              </w:rPr>
              <w:t>(</w:t>
            </w:r>
            <w:r w:rsidRPr="001D7F42">
              <w:rPr>
                <w:rFonts w:ascii="Arial" w:hAnsi="Arial" w:cs="Arial"/>
                <w:sz w:val="16"/>
                <w:szCs w:val="16"/>
              </w:rPr>
              <w:t>Painter et al., 2016</w:t>
            </w:r>
            <w:r>
              <w:rPr>
                <w:rFonts w:ascii="Arial" w:hAnsi="Arial" w:cs="Arial"/>
                <w:sz w:val="16"/>
                <w:szCs w:val="16"/>
              </w:rPr>
              <w:t>)</w:t>
            </w:r>
          </w:p>
        </w:tc>
        <w:tc>
          <w:tcPr>
            <w:tcW w:w="1525" w:type="dxa"/>
          </w:tcPr>
          <w:p w14:paraId="6C069914" w14:textId="77777777" w:rsidR="005D4815" w:rsidRPr="001668C4" w:rsidRDefault="005D4815" w:rsidP="00343A1E">
            <w:pPr>
              <w:rPr>
                <w:rFonts w:ascii="Arial" w:hAnsi="Arial" w:cs="Arial"/>
                <w:sz w:val="16"/>
                <w:szCs w:val="16"/>
              </w:rPr>
            </w:pPr>
            <w:r w:rsidRPr="001668C4">
              <w:rPr>
                <w:rFonts w:ascii="Arial" w:hAnsi="Arial" w:cs="Arial"/>
                <w:sz w:val="16"/>
                <w:szCs w:val="16"/>
              </w:rPr>
              <w:t xml:space="preserve">September 2014 </w:t>
            </w:r>
          </w:p>
          <w:p w14:paraId="0F340BCC" w14:textId="542B81CF" w:rsidR="005D4815" w:rsidRPr="001D7F42" w:rsidRDefault="005D4815" w:rsidP="001668C4">
            <w:pPr>
              <w:rPr>
                <w:rFonts w:ascii="Arial" w:hAnsi="Arial" w:cs="Arial"/>
                <w:sz w:val="16"/>
                <w:szCs w:val="16"/>
              </w:rPr>
            </w:pPr>
            <w:r w:rsidRPr="007B5455">
              <w:rPr>
                <w:rFonts w:ascii="Arial" w:hAnsi="Arial" w:cs="Arial"/>
                <w:sz w:val="16"/>
                <w:szCs w:val="16"/>
              </w:rPr>
              <w:t>(0.15 – 0.36)</w:t>
            </w:r>
          </w:p>
        </w:tc>
        <w:tc>
          <w:tcPr>
            <w:tcW w:w="1169" w:type="dxa"/>
          </w:tcPr>
          <w:p w14:paraId="5AB5427C" w14:textId="4D5B8270" w:rsidR="005D4815" w:rsidRPr="001D7F42" w:rsidRDefault="005D4815" w:rsidP="00051AD6">
            <w:pPr>
              <w:rPr>
                <w:rFonts w:ascii="Arial" w:hAnsi="Arial" w:cs="Arial"/>
                <w:sz w:val="16"/>
                <w:szCs w:val="16"/>
              </w:rPr>
            </w:pPr>
            <w:r w:rsidRPr="00BF2A53">
              <w:rPr>
                <w:rFonts w:ascii="Arial" w:hAnsi="Arial" w:cs="Arial"/>
                <w:sz w:val="16"/>
                <w:szCs w:val="16"/>
              </w:rPr>
              <w:t>0.19 (+/- 0.05)</w:t>
            </w:r>
          </w:p>
        </w:tc>
        <w:tc>
          <w:tcPr>
            <w:tcW w:w="2126" w:type="dxa"/>
          </w:tcPr>
          <w:p w14:paraId="428BDE8D" w14:textId="77777777" w:rsidR="005D4815" w:rsidRPr="00256C19" w:rsidRDefault="005D4815" w:rsidP="005D4815">
            <w:pPr>
              <w:rPr>
                <w:rFonts w:ascii="Arial" w:hAnsi="Arial" w:cs="Arial"/>
                <w:sz w:val="16"/>
                <w:szCs w:val="16"/>
              </w:rPr>
            </w:pPr>
            <w:r w:rsidRPr="00256C19">
              <w:rPr>
                <w:rFonts w:ascii="Arial" w:hAnsi="Arial" w:cs="Arial"/>
                <w:sz w:val="16"/>
                <w:szCs w:val="16"/>
              </w:rPr>
              <w:t>Geostrophic (0.21 +/- 0.15)</w:t>
            </w:r>
          </w:p>
          <w:p w14:paraId="0AE598F9" w14:textId="77777777" w:rsidR="005D4815" w:rsidRPr="00256C19" w:rsidRDefault="005D4815" w:rsidP="005D4815">
            <w:pPr>
              <w:rPr>
                <w:rFonts w:ascii="Arial" w:hAnsi="Arial" w:cs="Arial"/>
                <w:sz w:val="16"/>
                <w:szCs w:val="16"/>
              </w:rPr>
            </w:pPr>
            <w:r w:rsidRPr="00256C19">
              <w:rPr>
                <w:rFonts w:ascii="Arial" w:hAnsi="Arial" w:cs="Arial"/>
                <w:sz w:val="16"/>
                <w:szCs w:val="16"/>
              </w:rPr>
              <w:t>Ekman (0.16 +/- 0.03)</w:t>
            </w:r>
          </w:p>
          <w:p w14:paraId="76C483C8" w14:textId="252A4274" w:rsidR="005D4815" w:rsidRPr="001D7F42" w:rsidRDefault="005D4815" w:rsidP="001451EB">
            <w:pPr>
              <w:rPr>
                <w:rFonts w:ascii="Arial" w:hAnsi="Arial" w:cs="Arial"/>
                <w:sz w:val="16"/>
                <w:szCs w:val="16"/>
              </w:rPr>
            </w:pPr>
            <w:r w:rsidRPr="00256C19">
              <w:rPr>
                <w:rFonts w:ascii="Arial" w:hAnsi="Arial" w:cs="Arial"/>
                <w:sz w:val="16"/>
                <w:szCs w:val="16"/>
              </w:rPr>
              <w:t>Stokes (0.62 +/- 0.15)</w:t>
            </w:r>
          </w:p>
        </w:tc>
        <w:tc>
          <w:tcPr>
            <w:tcW w:w="1168" w:type="dxa"/>
          </w:tcPr>
          <w:p w14:paraId="1205088B" w14:textId="1561028A" w:rsidR="005D4815" w:rsidRPr="001D7F42" w:rsidRDefault="00FC2379" w:rsidP="001668C4">
            <w:pPr>
              <w:rPr>
                <w:rFonts w:ascii="Arial" w:hAnsi="Arial" w:cs="Arial"/>
                <w:sz w:val="16"/>
                <w:szCs w:val="16"/>
              </w:rPr>
            </w:pPr>
            <w:r w:rsidRPr="00FC2379">
              <w:rPr>
                <w:rFonts w:ascii="Arial" w:hAnsi="Arial" w:cs="Arial"/>
                <w:sz w:val="16"/>
                <w:szCs w:val="16"/>
              </w:rPr>
              <w:t xml:space="preserve">0.19 (+/- </w:t>
            </w:r>
            <w:r>
              <w:rPr>
                <w:rFonts w:ascii="Arial" w:hAnsi="Arial" w:cs="Arial"/>
                <w:sz w:val="16"/>
                <w:szCs w:val="16"/>
              </w:rPr>
              <w:t>&lt;</w:t>
            </w:r>
            <w:r w:rsidRPr="00FC2379">
              <w:rPr>
                <w:rFonts w:ascii="Arial" w:hAnsi="Arial" w:cs="Arial"/>
                <w:sz w:val="16"/>
                <w:szCs w:val="16"/>
              </w:rPr>
              <w:t>0.0</w:t>
            </w:r>
            <w:r>
              <w:rPr>
                <w:rFonts w:ascii="Arial" w:hAnsi="Arial" w:cs="Arial"/>
                <w:sz w:val="16"/>
                <w:szCs w:val="16"/>
              </w:rPr>
              <w:t>1</w:t>
            </w:r>
            <w:r w:rsidRPr="00FC2379">
              <w:rPr>
                <w:rFonts w:ascii="Arial" w:hAnsi="Arial" w:cs="Arial"/>
                <w:sz w:val="16"/>
                <w:szCs w:val="16"/>
              </w:rPr>
              <w:t>)</w:t>
            </w:r>
          </w:p>
        </w:tc>
        <w:tc>
          <w:tcPr>
            <w:tcW w:w="2234" w:type="dxa"/>
          </w:tcPr>
          <w:p w14:paraId="6A2219AD" w14:textId="77777777" w:rsidR="00FC2379" w:rsidRPr="00FC2379" w:rsidRDefault="00FC2379" w:rsidP="00FC2379">
            <w:pPr>
              <w:rPr>
                <w:rFonts w:ascii="Arial" w:hAnsi="Arial" w:cs="Arial"/>
                <w:sz w:val="16"/>
                <w:szCs w:val="16"/>
              </w:rPr>
            </w:pPr>
            <w:r w:rsidRPr="00FC2379">
              <w:rPr>
                <w:rFonts w:ascii="Arial" w:hAnsi="Arial" w:cs="Arial"/>
                <w:sz w:val="16"/>
                <w:szCs w:val="16"/>
              </w:rPr>
              <w:t>Geostrophic (0.21 +/- 0.01)</w:t>
            </w:r>
          </w:p>
          <w:p w14:paraId="393FFEFB" w14:textId="45AB2859" w:rsidR="00FC2379" w:rsidRPr="00FC2379" w:rsidRDefault="00FC2379" w:rsidP="00FC2379">
            <w:pPr>
              <w:rPr>
                <w:rFonts w:ascii="Arial" w:hAnsi="Arial" w:cs="Arial"/>
                <w:sz w:val="16"/>
                <w:szCs w:val="16"/>
              </w:rPr>
            </w:pPr>
            <w:r w:rsidRPr="00FC2379">
              <w:rPr>
                <w:rFonts w:ascii="Arial" w:hAnsi="Arial" w:cs="Arial"/>
                <w:sz w:val="16"/>
                <w:szCs w:val="16"/>
              </w:rPr>
              <w:t xml:space="preserve">Ekman (0.16 +/- </w:t>
            </w:r>
            <w:r>
              <w:rPr>
                <w:rFonts w:ascii="Arial" w:hAnsi="Arial" w:cs="Arial"/>
                <w:sz w:val="16"/>
                <w:szCs w:val="16"/>
              </w:rPr>
              <w:t>&lt;</w:t>
            </w:r>
            <w:r w:rsidRPr="00FC2379">
              <w:rPr>
                <w:rFonts w:ascii="Arial" w:hAnsi="Arial" w:cs="Arial"/>
                <w:sz w:val="16"/>
                <w:szCs w:val="16"/>
              </w:rPr>
              <w:t>0.0</w:t>
            </w:r>
            <w:r>
              <w:rPr>
                <w:rFonts w:ascii="Arial" w:hAnsi="Arial" w:cs="Arial"/>
                <w:sz w:val="16"/>
                <w:szCs w:val="16"/>
              </w:rPr>
              <w:t>1</w:t>
            </w:r>
            <w:r w:rsidRPr="00FC2379">
              <w:rPr>
                <w:rFonts w:ascii="Arial" w:hAnsi="Arial" w:cs="Arial"/>
                <w:sz w:val="16"/>
                <w:szCs w:val="16"/>
              </w:rPr>
              <w:t>)</w:t>
            </w:r>
          </w:p>
          <w:p w14:paraId="12A956DE" w14:textId="6725A3B2" w:rsidR="005D4815" w:rsidRPr="001D7F42" w:rsidRDefault="00FC2379" w:rsidP="00FC2379">
            <w:pPr>
              <w:rPr>
                <w:rFonts w:ascii="Arial" w:hAnsi="Arial" w:cs="Arial"/>
                <w:sz w:val="16"/>
                <w:szCs w:val="16"/>
              </w:rPr>
            </w:pPr>
            <w:r w:rsidRPr="00FC2379">
              <w:rPr>
                <w:rFonts w:ascii="Arial" w:hAnsi="Arial" w:cs="Arial"/>
                <w:sz w:val="16"/>
                <w:szCs w:val="16"/>
              </w:rPr>
              <w:t>Stokes (0.62 +/- 0.01)</w:t>
            </w:r>
          </w:p>
        </w:tc>
      </w:tr>
      <w:tr w:rsidR="005D4815" w14:paraId="4DBDBB87" w14:textId="77777777" w:rsidTr="00CE757F">
        <w:trPr>
          <w:trHeight w:val="67"/>
        </w:trPr>
        <w:tc>
          <w:tcPr>
            <w:tcW w:w="1418" w:type="dxa"/>
          </w:tcPr>
          <w:p w14:paraId="7601E78C" w14:textId="48957E43" w:rsidR="005D4815" w:rsidRPr="00316A31" w:rsidRDefault="005D4815" w:rsidP="001668C4">
            <w:pPr>
              <w:rPr>
                <w:rFonts w:ascii="Arial" w:hAnsi="Arial" w:cs="Arial"/>
                <w:sz w:val="16"/>
                <w:szCs w:val="16"/>
              </w:rPr>
            </w:pPr>
            <w:r w:rsidRPr="00316A31">
              <w:rPr>
                <w:rFonts w:ascii="Arial" w:hAnsi="Arial" w:cs="Arial"/>
                <w:sz w:val="16"/>
                <w:szCs w:val="16"/>
              </w:rPr>
              <w:t>South Atlantic Bight</w:t>
            </w:r>
          </w:p>
          <w:p w14:paraId="421CCA43" w14:textId="77777777" w:rsidR="005D4815" w:rsidRPr="00316A31" w:rsidRDefault="005D4815" w:rsidP="001668C4">
            <w:pPr>
              <w:rPr>
                <w:rFonts w:ascii="Arial" w:hAnsi="Arial" w:cs="Arial"/>
                <w:sz w:val="16"/>
                <w:szCs w:val="16"/>
              </w:rPr>
            </w:pPr>
            <w:r w:rsidRPr="00316A31">
              <w:rPr>
                <w:rFonts w:ascii="Arial" w:hAnsi="Arial" w:cs="Arial"/>
                <w:sz w:val="16"/>
                <w:szCs w:val="16"/>
              </w:rPr>
              <w:t>(Yuan et al., 2017)</w:t>
            </w:r>
          </w:p>
        </w:tc>
        <w:tc>
          <w:tcPr>
            <w:tcW w:w="1525" w:type="dxa"/>
          </w:tcPr>
          <w:p w14:paraId="6C95FCED" w14:textId="4E1A0301" w:rsidR="005D4815" w:rsidRPr="00316A31" w:rsidRDefault="005D4815" w:rsidP="001668C4">
            <w:pPr>
              <w:rPr>
                <w:rFonts w:ascii="Arial" w:hAnsi="Arial" w:cs="Arial"/>
                <w:sz w:val="16"/>
                <w:szCs w:val="16"/>
              </w:rPr>
            </w:pPr>
            <w:r w:rsidRPr="001668C4">
              <w:rPr>
                <w:rFonts w:ascii="Arial" w:hAnsi="Arial" w:cs="Arial"/>
                <w:sz w:val="16"/>
                <w:szCs w:val="16"/>
              </w:rPr>
              <w:t>January to March, 2002 to 2014</w:t>
            </w:r>
          </w:p>
        </w:tc>
        <w:tc>
          <w:tcPr>
            <w:tcW w:w="1169" w:type="dxa"/>
          </w:tcPr>
          <w:p w14:paraId="5114F8C6" w14:textId="08DD6007" w:rsidR="005D4815" w:rsidRPr="00316A31" w:rsidRDefault="005D4815" w:rsidP="00051AD6">
            <w:pPr>
              <w:rPr>
                <w:rFonts w:ascii="Arial" w:hAnsi="Arial" w:cs="Arial"/>
                <w:sz w:val="16"/>
                <w:szCs w:val="16"/>
              </w:rPr>
            </w:pPr>
            <w:r w:rsidRPr="00BF2A53">
              <w:rPr>
                <w:rFonts w:ascii="Arial" w:hAnsi="Arial" w:cs="Arial"/>
                <w:sz w:val="16"/>
                <w:szCs w:val="16"/>
              </w:rPr>
              <w:t>-0.53 (+/- 0.55)</w:t>
            </w:r>
          </w:p>
        </w:tc>
        <w:tc>
          <w:tcPr>
            <w:tcW w:w="2126" w:type="dxa"/>
          </w:tcPr>
          <w:p w14:paraId="7ED53624" w14:textId="77777777" w:rsidR="005D4815" w:rsidRPr="00256C19" w:rsidRDefault="005D4815" w:rsidP="005D4815">
            <w:pPr>
              <w:rPr>
                <w:rFonts w:ascii="Arial" w:hAnsi="Arial" w:cs="Arial"/>
                <w:sz w:val="16"/>
                <w:szCs w:val="16"/>
              </w:rPr>
            </w:pPr>
            <w:r w:rsidRPr="00256C19">
              <w:rPr>
                <w:rFonts w:ascii="Arial" w:hAnsi="Arial" w:cs="Arial"/>
                <w:sz w:val="16"/>
                <w:szCs w:val="16"/>
              </w:rPr>
              <w:t>Geostrophic (0.9 +/- 0.14)</w:t>
            </w:r>
          </w:p>
          <w:p w14:paraId="548AFDBC" w14:textId="78FB8285" w:rsidR="005D4815" w:rsidRPr="00256C19" w:rsidRDefault="005D4815" w:rsidP="005D4815">
            <w:pPr>
              <w:rPr>
                <w:rFonts w:ascii="Arial" w:hAnsi="Arial" w:cs="Arial"/>
                <w:sz w:val="16"/>
                <w:szCs w:val="16"/>
              </w:rPr>
            </w:pPr>
            <w:r w:rsidRPr="00256C19">
              <w:rPr>
                <w:rFonts w:ascii="Arial" w:hAnsi="Arial" w:cs="Arial"/>
                <w:sz w:val="16"/>
                <w:szCs w:val="16"/>
              </w:rPr>
              <w:t>Ekman (0.1</w:t>
            </w:r>
            <w:r w:rsidR="00572170">
              <w:rPr>
                <w:rFonts w:ascii="Arial" w:hAnsi="Arial" w:cs="Arial"/>
                <w:sz w:val="16"/>
                <w:szCs w:val="16"/>
              </w:rPr>
              <w:t>0</w:t>
            </w:r>
            <w:r w:rsidRPr="00256C19">
              <w:rPr>
                <w:rFonts w:ascii="Arial" w:hAnsi="Arial" w:cs="Arial"/>
                <w:sz w:val="16"/>
                <w:szCs w:val="16"/>
              </w:rPr>
              <w:t xml:space="preserve"> +/- 0.14)</w:t>
            </w:r>
          </w:p>
          <w:p w14:paraId="2C989454" w14:textId="7334FC78" w:rsidR="005D4815" w:rsidRPr="00316A31" w:rsidRDefault="005D4815" w:rsidP="00DE0978">
            <w:pPr>
              <w:rPr>
                <w:rFonts w:ascii="Arial" w:hAnsi="Arial" w:cs="Arial"/>
                <w:sz w:val="16"/>
                <w:szCs w:val="16"/>
              </w:rPr>
            </w:pPr>
            <w:r w:rsidRPr="00256C19">
              <w:rPr>
                <w:rFonts w:ascii="Arial" w:hAnsi="Arial" w:cs="Arial"/>
                <w:sz w:val="16"/>
                <w:szCs w:val="16"/>
              </w:rPr>
              <w:t>Stokes (0.01 +/- 0.04)</w:t>
            </w:r>
          </w:p>
        </w:tc>
        <w:tc>
          <w:tcPr>
            <w:tcW w:w="1168" w:type="dxa"/>
          </w:tcPr>
          <w:p w14:paraId="47D1F7C6" w14:textId="65963B9A" w:rsidR="005D4815" w:rsidRPr="00316A31" w:rsidRDefault="00FC2379" w:rsidP="007402E0">
            <w:pPr>
              <w:rPr>
                <w:rFonts w:ascii="Arial" w:hAnsi="Arial" w:cs="Arial"/>
                <w:sz w:val="16"/>
                <w:szCs w:val="16"/>
              </w:rPr>
            </w:pPr>
            <w:r w:rsidRPr="00FC2379">
              <w:rPr>
                <w:rFonts w:ascii="Arial" w:hAnsi="Arial" w:cs="Arial"/>
                <w:sz w:val="16"/>
                <w:szCs w:val="16"/>
              </w:rPr>
              <w:t>-0.4</w:t>
            </w:r>
            <w:r>
              <w:rPr>
                <w:rFonts w:ascii="Arial" w:hAnsi="Arial" w:cs="Arial"/>
                <w:sz w:val="16"/>
                <w:szCs w:val="16"/>
              </w:rPr>
              <w:t>0</w:t>
            </w:r>
            <w:r w:rsidRPr="00FC2379">
              <w:rPr>
                <w:rFonts w:ascii="Arial" w:hAnsi="Arial" w:cs="Arial"/>
                <w:sz w:val="16"/>
                <w:szCs w:val="16"/>
              </w:rPr>
              <w:t xml:space="preserve"> (+/- 0.09)</w:t>
            </w:r>
          </w:p>
        </w:tc>
        <w:tc>
          <w:tcPr>
            <w:tcW w:w="2234" w:type="dxa"/>
          </w:tcPr>
          <w:p w14:paraId="439BA1CF" w14:textId="77777777" w:rsidR="00FC2379" w:rsidRPr="00FC2379" w:rsidRDefault="00FC2379" w:rsidP="00FC2379">
            <w:pPr>
              <w:rPr>
                <w:rFonts w:ascii="Arial" w:hAnsi="Arial" w:cs="Arial"/>
                <w:sz w:val="16"/>
                <w:szCs w:val="16"/>
              </w:rPr>
            </w:pPr>
            <w:r w:rsidRPr="00FC2379">
              <w:rPr>
                <w:rFonts w:ascii="Arial" w:hAnsi="Arial" w:cs="Arial"/>
                <w:sz w:val="16"/>
                <w:szCs w:val="16"/>
              </w:rPr>
              <w:t>Geostrophic (0.86 +/- 0.04)</w:t>
            </w:r>
          </w:p>
          <w:p w14:paraId="449B506D" w14:textId="77777777" w:rsidR="00FC2379" w:rsidRPr="00FC2379" w:rsidRDefault="00FC2379" w:rsidP="00FC2379">
            <w:pPr>
              <w:rPr>
                <w:rFonts w:ascii="Arial" w:hAnsi="Arial" w:cs="Arial"/>
                <w:sz w:val="16"/>
                <w:szCs w:val="16"/>
              </w:rPr>
            </w:pPr>
            <w:r w:rsidRPr="00FC2379">
              <w:rPr>
                <w:rFonts w:ascii="Arial" w:hAnsi="Arial" w:cs="Arial"/>
                <w:sz w:val="16"/>
                <w:szCs w:val="16"/>
              </w:rPr>
              <w:t>Ekman (0.13 +/- 0.04)</w:t>
            </w:r>
          </w:p>
          <w:p w14:paraId="65885576" w14:textId="0313A135" w:rsidR="005D4815" w:rsidRPr="00316A31" w:rsidRDefault="00FC2379" w:rsidP="00FC2379">
            <w:pPr>
              <w:rPr>
                <w:rFonts w:ascii="Arial" w:hAnsi="Arial" w:cs="Arial"/>
                <w:sz w:val="16"/>
                <w:szCs w:val="16"/>
              </w:rPr>
            </w:pPr>
            <w:r w:rsidRPr="00FC2379">
              <w:rPr>
                <w:rFonts w:ascii="Arial" w:hAnsi="Arial" w:cs="Arial"/>
                <w:sz w:val="16"/>
                <w:szCs w:val="16"/>
              </w:rPr>
              <w:t xml:space="preserve">Stokes (0.01 +/- </w:t>
            </w:r>
            <w:r>
              <w:rPr>
                <w:rFonts w:ascii="Arial" w:hAnsi="Arial" w:cs="Arial"/>
                <w:sz w:val="16"/>
                <w:szCs w:val="16"/>
              </w:rPr>
              <w:t>&lt;</w:t>
            </w:r>
            <w:r w:rsidRPr="00FC2379">
              <w:rPr>
                <w:rFonts w:ascii="Arial" w:hAnsi="Arial" w:cs="Arial"/>
                <w:sz w:val="16"/>
                <w:szCs w:val="16"/>
              </w:rPr>
              <w:t>0.0</w:t>
            </w:r>
            <w:r>
              <w:rPr>
                <w:rFonts w:ascii="Arial" w:hAnsi="Arial" w:cs="Arial"/>
                <w:sz w:val="16"/>
                <w:szCs w:val="16"/>
              </w:rPr>
              <w:t>1</w:t>
            </w:r>
            <w:r w:rsidRPr="00FC2379">
              <w:rPr>
                <w:rFonts w:ascii="Arial" w:hAnsi="Arial" w:cs="Arial"/>
                <w:sz w:val="16"/>
                <w:szCs w:val="16"/>
              </w:rPr>
              <w:t>)</w:t>
            </w:r>
          </w:p>
        </w:tc>
      </w:tr>
      <w:tr w:rsidR="005D4815" w14:paraId="59875854" w14:textId="77777777" w:rsidTr="00CE757F">
        <w:trPr>
          <w:trHeight w:val="67"/>
        </w:trPr>
        <w:tc>
          <w:tcPr>
            <w:tcW w:w="1418" w:type="dxa"/>
          </w:tcPr>
          <w:p w14:paraId="02D00682" w14:textId="399F37C6" w:rsidR="005D4815" w:rsidRPr="00316A31" w:rsidRDefault="005D4815" w:rsidP="001668C4">
            <w:pPr>
              <w:rPr>
                <w:rFonts w:ascii="Arial" w:hAnsi="Arial" w:cs="Arial"/>
                <w:sz w:val="16"/>
                <w:szCs w:val="16"/>
              </w:rPr>
            </w:pPr>
            <w:r w:rsidRPr="00316A31">
              <w:rPr>
                <w:rFonts w:ascii="Arial" w:hAnsi="Arial" w:cs="Arial"/>
                <w:sz w:val="16"/>
                <w:szCs w:val="16"/>
              </w:rPr>
              <w:t>South Atlantic Bight</w:t>
            </w:r>
          </w:p>
          <w:p w14:paraId="01966240" w14:textId="77777777" w:rsidR="005D4815" w:rsidRPr="00316A31" w:rsidRDefault="005D4815" w:rsidP="001668C4">
            <w:pPr>
              <w:rPr>
                <w:rFonts w:ascii="Arial" w:hAnsi="Arial" w:cs="Arial"/>
                <w:sz w:val="16"/>
                <w:szCs w:val="16"/>
              </w:rPr>
            </w:pPr>
            <w:r w:rsidRPr="00316A31">
              <w:rPr>
                <w:rFonts w:ascii="Arial" w:hAnsi="Arial" w:cs="Arial"/>
                <w:sz w:val="16"/>
                <w:szCs w:val="16"/>
              </w:rPr>
              <w:t>(Yuan et al., 2017)</w:t>
            </w:r>
          </w:p>
        </w:tc>
        <w:tc>
          <w:tcPr>
            <w:tcW w:w="1525" w:type="dxa"/>
          </w:tcPr>
          <w:p w14:paraId="4E75BF53" w14:textId="518BDEA1" w:rsidR="005D4815" w:rsidRPr="00316A31" w:rsidRDefault="005D4815" w:rsidP="001668C4">
            <w:pPr>
              <w:rPr>
                <w:rFonts w:ascii="Arial" w:hAnsi="Arial" w:cs="Arial"/>
                <w:sz w:val="16"/>
                <w:szCs w:val="16"/>
              </w:rPr>
            </w:pPr>
            <w:r w:rsidRPr="001668C4">
              <w:rPr>
                <w:rFonts w:ascii="Arial" w:hAnsi="Arial" w:cs="Arial"/>
                <w:sz w:val="16"/>
                <w:szCs w:val="16"/>
              </w:rPr>
              <w:t>July to September, 2002 to 2014</w:t>
            </w:r>
          </w:p>
        </w:tc>
        <w:tc>
          <w:tcPr>
            <w:tcW w:w="1169" w:type="dxa"/>
          </w:tcPr>
          <w:p w14:paraId="1639BEFA" w14:textId="54785EF4" w:rsidR="005D4815" w:rsidRPr="00316A31" w:rsidRDefault="005D4815" w:rsidP="00051AD6">
            <w:pPr>
              <w:rPr>
                <w:rFonts w:ascii="Arial" w:hAnsi="Arial" w:cs="Arial"/>
                <w:sz w:val="16"/>
                <w:szCs w:val="16"/>
              </w:rPr>
            </w:pPr>
            <w:r w:rsidRPr="00BF2A53">
              <w:rPr>
                <w:rFonts w:ascii="Arial" w:hAnsi="Arial" w:cs="Arial"/>
                <w:sz w:val="16"/>
                <w:szCs w:val="16"/>
              </w:rPr>
              <w:t>-0.58 (+/- 0.61)</w:t>
            </w:r>
          </w:p>
        </w:tc>
        <w:tc>
          <w:tcPr>
            <w:tcW w:w="2126" w:type="dxa"/>
          </w:tcPr>
          <w:p w14:paraId="683F7EEE" w14:textId="77777777" w:rsidR="005D4815" w:rsidRPr="00256C19" w:rsidRDefault="005D4815" w:rsidP="005D4815">
            <w:pPr>
              <w:rPr>
                <w:rFonts w:ascii="Arial" w:hAnsi="Arial" w:cs="Arial"/>
                <w:sz w:val="16"/>
                <w:szCs w:val="16"/>
              </w:rPr>
            </w:pPr>
            <w:r w:rsidRPr="00256C19">
              <w:rPr>
                <w:rFonts w:ascii="Arial" w:hAnsi="Arial" w:cs="Arial"/>
                <w:sz w:val="16"/>
                <w:szCs w:val="16"/>
              </w:rPr>
              <w:t>Geostrophic (0.92 +/- 0.11)</w:t>
            </w:r>
          </w:p>
          <w:p w14:paraId="66F56AD1" w14:textId="77777777" w:rsidR="005D4815" w:rsidRPr="00256C19" w:rsidRDefault="005D4815" w:rsidP="005D4815">
            <w:pPr>
              <w:rPr>
                <w:rFonts w:ascii="Arial" w:hAnsi="Arial" w:cs="Arial"/>
                <w:sz w:val="16"/>
                <w:szCs w:val="16"/>
              </w:rPr>
            </w:pPr>
            <w:r w:rsidRPr="00256C19">
              <w:rPr>
                <w:rFonts w:ascii="Arial" w:hAnsi="Arial" w:cs="Arial"/>
                <w:sz w:val="16"/>
                <w:szCs w:val="16"/>
              </w:rPr>
              <w:t>Ekman (0.08 +/- 0.11)</w:t>
            </w:r>
          </w:p>
          <w:p w14:paraId="40603EE8" w14:textId="00E76A36" w:rsidR="005D4815" w:rsidRPr="00316A31" w:rsidRDefault="005D4815" w:rsidP="00DE0978">
            <w:pPr>
              <w:rPr>
                <w:rFonts w:ascii="Arial" w:hAnsi="Arial" w:cs="Arial"/>
                <w:sz w:val="16"/>
                <w:szCs w:val="16"/>
              </w:rPr>
            </w:pPr>
            <w:r w:rsidRPr="00256C19">
              <w:rPr>
                <w:rFonts w:ascii="Arial" w:hAnsi="Arial" w:cs="Arial"/>
                <w:sz w:val="16"/>
                <w:szCs w:val="16"/>
              </w:rPr>
              <w:t>Stokes (</w:t>
            </w:r>
            <w:r w:rsidR="00572170">
              <w:rPr>
                <w:rFonts w:ascii="Arial" w:hAnsi="Arial" w:cs="Arial"/>
                <w:sz w:val="16"/>
                <w:szCs w:val="16"/>
              </w:rPr>
              <w:t>&lt;</w:t>
            </w:r>
            <w:r w:rsidRPr="00256C19">
              <w:rPr>
                <w:rFonts w:ascii="Arial" w:hAnsi="Arial" w:cs="Arial"/>
                <w:sz w:val="16"/>
                <w:szCs w:val="16"/>
              </w:rPr>
              <w:t>0.0</w:t>
            </w:r>
            <w:r w:rsidR="00572170">
              <w:rPr>
                <w:rFonts w:ascii="Arial" w:hAnsi="Arial" w:cs="Arial"/>
                <w:sz w:val="16"/>
                <w:szCs w:val="16"/>
              </w:rPr>
              <w:t>1</w:t>
            </w:r>
            <w:r w:rsidRPr="00256C19">
              <w:rPr>
                <w:rFonts w:ascii="Arial" w:hAnsi="Arial" w:cs="Arial"/>
                <w:sz w:val="16"/>
                <w:szCs w:val="16"/>
              </w:rPr>
              <w:t xml:space="preserve"> +/- 0.01)</w:t>
            </w:r>
          </w:p>
        </w:tc>
        <w:tc>
          <w:tcPr>
            <w:tcW w:w="1168" w:type="dxa"/>
          </w:tcPr>
          <w:p w14:paraId="7749117D" w14:textId="34DFAAC7" w:rsidR="005D4815" w:rsidRPr="00316A31" w:rsidRDefault="00FC2379" w:rsidP="007402E0">
            <w:pPr>
              <w:rPr>
                <w:rFonts w:ascii="Arial" w:hAnsi="Arial" w:cs="Arial"/>
                <w:sz w:val="16"/>
                <w:szCs w:val="16"/>
              </w:rPr>
            </w:pPr>
            <w:r w:rsidRPr="00FC2379">
              <w:rPr>
                <w:rFonts w:ascii="Arial" w:hAnsi="Arial" w:cs="Arial"/>
                <w:sz w:val="16"/>
                <w:szCs w:val="16"/>
              </w:rPr>
              <w:t>-0.42 (+/- 0.11)</w:t>
            </w:r>
          </w:p>
        </w:tc>
        <w:tc>
          <w:tcPr>
            <w:tcW w:w="2234" w:type="dxa"/>
          </w:tcPr>
          <w:p w14:paraId="181012BF" w14:textId="77777777" w:rsidR="00FC2379" w:rsidRPr="00FC2379" w:rsidRDefault="00FC2379" w:rsidP="00FC2379">
            <w:pPr>
              <w:rPr>
                <w:rFonts w:ascii="Arial" w:hAnsi="Arial" w:cs="Arial"/>
                <w:sz w:val="16"/>
                <w:szCs w:val="16"/>
              </w:rPr>
            </w:pPr>
            <w:r w:rsidRPr="00FC2379">
              <w:rPr>
                <w:rFonts w:ascii="Arial" w:hAnsi="Arial" w:cs="Arial"/>
                <w:sz w:val="16"/>
                <w:szCs w:val="16"/>
              </w:rPr>
              <w:t>Geostrophic (0.88 +/- 0.03)</w:t>
            </w:r>
          </w:p>
          <w:p w14:paraId="3BABDFA3" w14:textId="77777777" w:rsidR="00FC2379" w:rsidRPr="00FC2379" w:rsidRDefault="00FC2379" w:rsidP="00FC2379">
            <w:pPr>
              <w:rPr>
                <w:rFonts w:ascii="Arial" w:hAnsi="Arial" w:cs="Arial"/>
                <w:sz w:val="16"/>
                <w:szCs w:val="16"/>
              </w:rPr>
            </w:pPr>
            <w:r w:rsidRPr="00FC2379">
              <w:rPr>
                <w:rFonts w:ascii="Arial" w:hAnsi="Arial" w:cs="Arial"/>
                <w:sz w:val="16"/>
                <w:szCs w:val="16"/>
              </w:rPr>
              <w:t>Ekman (0.12 +/- 0.03)</w:t>
            </w:r>
          </w:p>
          <w:p w14:paraId="0143ED80" w14:textId="00855748" w:rsidR="005D4815" w:rsidRPr="00FC2379" w:rsidRDefault="00FC2379" w:rsidP="00FC2379">
            <w:pPr>
              <w:rPr>
                <w:rFonts w:ascii="Arial" w:hAnsi="Arial" w:cs="Arial"/>
                <w:sz w:val="16"/>
                <w:szCs w:val="16"/>
              </w:rPr>
            </w:pPr>
            <w:r w:rsidRPr="00FC2379">
              <w:rPr>
                <w:rFonts w:ascii="Arial" w:hAnsi="Arial" w:cs="Arial"/>
                <w:sz w:val="16"/>
                <w:szCs w:val="16"/>
              </w:rPr>
              <w:t>Stokes (&lt;0.01 +/- &lt;0.01)</w:t>
            </w:r>
          </w:p>
        </w:tc>
      </w:tr>
      <w:tr w:rsidR="005D4815" w14:paraId="61C61B25" w14:textId="77777777" w:rsidTr="00CE757F">
        <w:trPr>
          <w:trHeight w:val="67"/>
        </w:trPr>
        <w:tc>
          <w:tcPr>
            <w:tcW w:w="1418" w:type="dxa"/>
          </w:tcPr>
          <w:p w14:paraId="38546270" w14:textId="38E2E366" w:rsidR="005D4815" w:rsidRDefault="005D4815" w:rsidP="001668C4">
            <w:pPr>
              <w:rPr>
                <w:rFonts w:ascii="Arial" w:hAnsi="Arial" w:cs="Arial"/>
                <w:sz w:val="16"/>
                <w:szCs w:val="16"/>
              </w:rPr>
            </w:pPr>
            <w:r>
              <w:rPr>
                <w:rFonts w:ascii="Arial" w:hAnsi="Arial" w:cs="Arial"/>
                <w:sz w:val="16"/>
                <w:szCs w:val="16"/>
              </w:rPr>
              <w:t>Mid Atlantic Bight</w:t>
            </w:r>
          </w:p>
          <w:p w14:paraId="185126F3" w14:textId="77777777" w:rsidR="005D4815" w:rsidRPr="00453CF8" w:rsidRDefault="005D4815" w:rsidP="001668C4">
            <w:pPr>
              <w:rPr>
                <w:rFonts w:ascii="Arial" w:hAnsi="Arial" w:cs="Arial"/>
                <w:sz w:val="16"/>
                <w:szCs w:val="16"/>
              </w:rPr>
            </w:pPr>
            <w:r>
              <w:rPr>
                <w:rFonts w:ascii="Arial" w:hAnsi="Arial" w:cs="Arial"/>
                <w:sz w:val="16"/>
                <w:szCs w:val="16"/>
              </w:rPr>
              <w:t>(</w:t>
            </w:r>
            <w:proofErr w:type="spellStart"/>
            <w:r>
              <w:rPr>
                <w:rFonts w:ascii="Arial" w:hAnsi="Arial" w:cs="Arial"/>
                <w:sz w:val="16"/>
                <w:szCs w:val="16"/>
              </w:rPr>
              <w:t>Fewings</w:t>
            </w:r>
            <w:proofErr w:type="spellEnd"/>
            <w:r>
              <w:rPr>
                <w:rFonts w:ascii="Arial" w:hAnsi="Arial" w:cs="Arial"/>
                <w:sz w:val="16"/>
                <w:szCs w:val="16"/>
              </w:rPr>
              <w:t xml:space="preserve"> et al., 2008)</w:t>
            </w:r>
          </w:p>
        </w:tc>
        <w:tc>
          <w:tcPr>
            <w:tcW w:w="1525" w:type="dxa"/>
          </w:tcPr>
          <w:p w14:paraId="13ED0CED" w14:textId="77777777" w:rsidR="005D4815" w:rsidRPr="007B5455" w:rsidRDefault="005D4815" w:rsidP="00343A1E">
            <w:pPr>
              <w:rPr>
                <w:rFonts w:ascii="Arial" w:hAnsi="Arial" w:cs="Arial"/>
                <w:sz w:val="16"/>
                <w:szCs w:val="16"/>
              </w:rPr>
            </w:pPr>
            <w:r w:rsidRPr="001668C4">
              <w:rPr>
                <w:rFonts w:ascii="Arial" w:hAnsi="Arial" w:cs="Arial"/>
                <w:sz w:val="16"/>
                <w:szCs w:val="16"/>
              </w:rPr>
              <w:t>All season mean, June 2001 to May 2007</w:t>
            </w:r>
          </w:p>
          <w:p w14:paraId="69593D39" w14:textId="0815AAE1" w:rsidR="005D4815" w:rsidRPr="00453CF8" w:rsidRDefault="005D4815" w:rsidP="001668C4">
            <w:pPr>
              <w:rPr>
                <w:rFonts w:ascii="Arial" w:hAnsi="Arial" w:cs="Arial"/>
                <w:sz w:val="16"/>
                <w:szCs w:val="16"/>
              </w:rPr>
            </w:pPr>
            <w:r w:rsidRPr="007B5455">
              <w:rPr>
                <w:rFonts w:ascii="Arial" w:hAnsi="Arial" w:cs="Arial"/>
                <w:sz w:val="16"/>
                <w:szCs w:val="16"/>
              </w:rPr>
              <w:t>(0.01)</w:t>
            </w:r>
          </w:p>
        </w:tc>
        <w:tc>
          <w:tcPr>
            <w:tcW w:w="1169" w:type="dxa"/>
          </w:tcPr>
          <w:p w14:paraId="1F8EA4A0" w14:textId="6BDACF2D" w:rsidR="005D4815" w:rsidRPr="00453CF8" w:rsidRDefault="005D4815" w:rsidP="00051AD6">
            <w:pPr>
              <w:rPr>
                <w:rFonts w:ascii="Arial" w:hAnsi="Arial" w:cs="Arial"/>
                <w:sz w:val="16"/>
                <w:szCs w:val="16"/>
              </w:rPr>
            </w:pPr>
            <w:r w:rsidRPr="00BF2A53">
              <w:rPr>
                <w:rFonts w:ascii="Arial" w:hAnsi="Arial" w:cs="Arial"/>
                <w:sz w:val="16"/>
                <w:szCs w:val="16"/>
              </w:rPr>
              <w:t>0.05 (+/- 0.09)</w:t>
            </w:r>
          </w:p>
        </w:tc>
        <w:tc>
          <w:tcPr>
            <w:tcW w:w="2126" w:type="dxa"/>
          </w:tcPr>
          <w:p w14:paraId="09FC21BB" w14:textId="77777777" w:rsidR="005D4815" w:rsidRPr="00256C19" w:rsidRDefault="005D4815" w:rsidP="005D4815">
            <w:pPr>
              <w:rPr>
                <w:rFonts w:ascii="Arial" w:hAnsi="Arial" w:cs="Arial"/>
                <w:sz w:val="16"/>
                <w:szCs w:val="16"/>
              </w:rPr>
            </w:pPr>
            <w:r w:rsidRPr="00256C19">
              <w:rPr>
                <w:rFonts w:ascii="Arial" w:hAnsi="Arial" w:cs="Arial"/>
                <w:sz w:val="16"/>
                <w:szCs w:val="16"/>
              </w:rPr>
              <w:t>Geostrophic (0.63 +/- 0.24)</w:t>
            </w:r>
          </w:p>
          <w:p w14:paraId="28A6ACBF" w14:textId="77777777" w:rsidR="005D4815" w:rsidRPr="00256C19" w:rsidRDefault="005D4815" w:rsidP="005D4815">
            <w:pPr>
              <w:rPr>
                <w:rFonts w:ascii="Arial" w:hAnsi="Arial" w:cs="Arial"/>
                <w:sz w:val="16"/>
                <w:szCs w:val="16"/>
              </w:rPr>
            </w:pPr>
            <w:r w:rsidRPr="00256C19">
              <w:rPr>
                <w:rFonts w:ascii="Arial" w:hAnsi="Arial" w:cs="Arial"/>
                <w:sz w:val="16"/>
                <w:szCs w:val="16"/>
              </w:rPr>
              <w:t>Ekman (0.28 +/- 0.23)</w:t>
            </w:r>
          </w:p>
          <w:p w14:paraId="3E4E5DB3" w14:textId="1D3DDC80" w:rsidR="005D4815" w:rsidRPr="00453CF8" w:rsidRDefault="005D4815" w:rsidP="00DE0978">
            <w:pPr>
              <w:rPr>
                <w:rFonts w:ascii="Arial" w:hAnsi="Arial" w:cs="Arial"/>
                <w:sz w:val="16"/>
                <w:szCs w:val="16"/>
              </w:rPr>
            </w:pPr>
            <w:r w:rsidRPr="00256C19">
              <w:rPr>
                <w:rFonts w:ascii="Arial" w:hAnsi="Arial" w:cs="Arial"/>
                <w:sz w:val="16"/>
                <w:szCs w:val="16"/>
              </w:rPr>
              <w:t>Stokes (0.09 +/- 0.17)</w:t>
            </w:r>
          </w:p>
        </w:tc>
        <w:tc>
          <w:tcPr>
            <w:tcW w:w="1168" w:type="dxa"/>
          </w:tcPr>
          <w:p w14:paraId="732ACE6F" w14:textId="3ACC595B" w:rsidR="005D4815" w:rsidRPr="00453CF8" w:rsidRDefault="00FC2379" w:rsidP="001668C4">
            <w:pPr>
              <w:rPr>
                <w:rFonts w:ascii="Arial" w:hAnsi="Arial" w:cs="Arial"/>
                <w:sz w:val="16"/>
                <w:szCs w:val="16"/>
              </w:rPr>
            </w:pPr>
            <w:r w:rsidRPr="00FC2379">
              <w:rPr>
                <w:rFonts w:ascii="Arial" w:hAnsi="Arial" w:cs="Arial"/>
                <w:sz w:val="16"/>
                <w:szCs w:val="16"/>
              </w:rPr>
              <w:t xml:space="preserve">0.05 (+/- </w:t>
            </w:r>
            <w:r>
              <w:rPr>
                <w:rFonts w:ascii="Arial" w:hAnsi="Arial" w:cs="Arial"/>
                <w:sz w:val="16"/>
                <w:szCs w:val="16"/>
              </w:rPr>
              <w:t>&lt;</w:t>
            </w:r>
            <w:r w:rsidRPr="00FC2379">
              <w:rPr>
                <w:rFonts w:ascii="Arial" w:hAnsi="Arial" w:cs="Arial"/>
                <w:sz w:val="16"/>
                <w:szCs w:val="16"/>
              </w:rPr>
              <w:t>0.0</w:t>
            </w:r>
            <w:r>
              <w:rPr>
                <w:rFonts w:ascii="Arial" w:hAnsi="Arial" w:cs="Arial"/>
                <w:sz w:val="16"/>
                <w:szCs w:val="16"/>
              </w:rPr>
              <w:t>1</w:t>
            </w:r>
            <w:r w:rsidRPr="00FC2379">
              <w:rPr>
                <w:rFonts w:ascii="Arial" w:hAnsi="Arial" w:cs="Arial"/>
                <w:sz w:val="16"/>
                <w:szCs w:val="16"/>
              </w:rPr>
              <w:t>)</w:t>
            </w:r>
          </w:p>
        </w:tc>
        <w:tc>
          <w:tcPr>
            <w:tcW w:w="2234" w:type="dxa"/>
          </w:tcPr>
          <w:p w14:paraId="416A85B5" w14:textId="77777777" w:rsidR="00FC2379" w:rsidRPr="00FC2379" w:rsidRDefault="00FC2379" w:rsidP="00FC2379">
            <w:pPr>
              <w:rPr>
                <w:rFonts w:ascii="Arial" w:hAnsi="Arial" w:cs="Arial"/>
                <w:sz w:val="16"/>
                <w:szCs w:val="16"/>
              </w:rPr>
            </w:pPr>
            <w:r w:rsidRPr="00FC2379">
              <w:rPr>
                <w:rFonts w:ascii="Arial" w:hAnsi="Arial" w:cs="Arial"/>
                <w:sz w:val="16"/>
                <w:szCs w:val="16"/>
              </w:rPr>
              <w:t>Geostrophic (0.62 +/- 0.01)</w:t>
            </w:r>
          </w:p>
          <w:p w14:paraId="2E985708" w14:textId="0690D097" w:rsidR="00FC2379" w:rsidRPr="00FC2379" w:rsidRDefault="00FC2379" w:rsidP="00FC2379">
            <w:pPr>
              <w:rPr>
                <w:rFonts w:ascii="Arial" w:hAnsi="Arial" w:cs="Arial"/>
                <w:sz w:val="16"/>
                <w:szCs w:val="16"/>
              </w:rPr>
            </w:pPr>
            <w:r w:rsidRPr="00FC2379">
              <w:rPr>
                <w:rFonts w:ascii="Arial" w:hAnsi="Arial" w:cs="Arial"/>
                <w:sz w:val="16"/>
                <w:szCs w:val="16"/>
              </w:rPr>
              <w:t xml:space="preserve">Ekman (0.29 +/- </w:t>
            </w:r>
            <w:r>
              <w:rPr>
                <w:rFonts w:ascii="Arial" w:hAnsi="Arial" w:cs="Arial"/>
                <w:sz w:val="16"/>
                <w:szCs w:val="16"/>
              </w:rPr>
              <w:t>&lt;</w:t>
            </w:r>
            <w:r w:rsidRPr="00FC2379">
              <w:rPr>
                <w:rFonts w:ascii="Arial" w:hAnsi="Arial" w:cs="Arial"/>
                <w:sz w:val="16"/>
                <w:szCs w:val="16"/>
              </w:rPr>
              <w:t>0.0</w:t>
            </w:r>
            <w:r>
              <w:rPr>
                <w:rFonts w:ascii="Arial" w:hAnsi="Arial" w:cs="Arial"/>
                <w:sz w:val="16"/>
                <w:szCs w:val="16"/>
              </w:rPr>
              <w:t>1</w:t>
            </w:r>
            <w:r w:rsidRPr="00FC2379">
              <w:rPr>
                <w:rFonts w:ascii="Arial" w:hAnsi="Arial" w:cs="Arial"/>
                <w:sz w:val="16"/>
                <w:szCs w:val="16"/>
              </w:rPr>
              <w:t>)</w:t>
            </w:r>
          </w:p>
          <w:p w14:paraId="7C4FFDF5" w14:textId="7C9EDFC2" w:rsidR="005D4815" w:rsidRPr="00453CF8" w:rsidRDefault="00FC2379" w:rsidP="00FC2379">
            <w:pPr>
              <w:rPr>
                <w:rFonts w:ascii="Arial" w:hAnsi="Arial" w:cs="Arial"/>
                <w:sz w:val="16"/>
                <w:szCs w:val="16"/>
              </w:rPr>
            </w:pPr>
            <w:r w:rsidRPr="00FC2379">
              <w:rPr>
                <w:rFonts w:ascii="Arial" w:hAnsi="Arial" w:cs="Arial"/>
                <w:sz w:val="16"/>
                <w:szCs w:val="16"/>
              </w:rPr>
              <w:t xml:space="preserve">Stokes (0.09 +/- </w:t>
            </w:r>
            <w:r>
              <w:rPr>
                <w:rFonts w:ascii="Arial" w:hAnsi="Arial" w:cs="Arial"/>
                <w:sz w:val="16"/>
                <w:szCs w:val="16"/>
              </w:rPr>
              <w:t>&lt;</w:t>
            </w:r>
            <w:r w:rsidRPr="00FC2379">
              <w:rPr>
                <w:rFonts w:ascii="Arial" w:hAnsi="Arial" w:cs="Arial"/>
                <w:sz w:val="16"/>
                <w:szCs w:val="16"/>
              </w:rPr>
              <w:t>0.0</w:t>
            </w:r>
            <w:r>
              <w:rPr>
                <w:rFonts w:ascii="Arial" w:hAnsi="Arial" w:cs="Arial"/>
                <w:sz w:val="16"/>
                <w:szCs w:val="16"/>
              </w:rPr>
              <w:t>1</w:t>
            </w:r>
            <w:r w:rsidRPr="00FC2379">
              <w:rPr>
                <w:rFonts w:ascii="Arial" w:hAnsi="Arial" w:cs="Arial"/>
                <w:sz w:val="16"/>
                <w:szCs w:val="16"/>
              </w:rPr>
              <w:t>)</w:t>
            </w:r>
          </w:p>
        </w:tc>
      </w:tr>
      <w:tr w:rsidR="005D4815" w14:paraId="205B849D" w14:textId="77777777" w:rsidTr="00CE757F">
        <w:trPr>
          <w:trHeight w:val="67"/>
        </w:trPr>
        <w:tc>
          <w:tcPr>
            <w:tcW w:w="1418" w:type="dxa"/>
          </w:tcPr>
          <w:p w14:paraId="080C3A34" w14:textId="10EF09D0" w:rsidR="005D4815" w:rsidRDefault="005D4815" w:rsidP="001668C4">
            <w:pPr>
              <w:rPr>
                <w:rFonts w:ascii="Arial" w:hAnsi="Arial" w:cs="Arial"/>
                <w:sz w:val="16"/>
                <w:szCs w:val="16"/>
              </w:rPr>
            </w:pPr>
            <w:r>
              <w:rPr>
                <w:rFonts w:ascii="Arial" w:hAnsi="Arial" w:cs="Arial"/>
                <w:sz w:val="16"/>
                <w:szCs w:val="16"/>
              </w:rPr>
              <w:t>Mid Atlantic Bight</w:t>
            </w:r>
          </w:p>
          <w:p w14:paraId="5821959C" w14:textId="77777777" w:rsidR="005D4815" w:rsidRDefault="005D4815" w:rsidP="001668C4">
            <w:pPr>
              <w:rPr>
                <w:rFonts w:ascii="Arial" w:hAnsi="Arial" w:cs="Arial"/>
                <w:sz w:val="16"/>
                <w:szCs w:val="16"/>
              </w:rPr>
            </w:pPr>
            <w:r>
              <w:rPr>
                <w:rFonts w:ascii="Arial" w:hAnsi="Arial" w:cs="Arial"/>
                <w:sz w:val="16"/>
                <w:szCs w:val="16"/>
              </w:rPr>
              <w:t>(</w:t>
            </w:r>
            <w:proofErr w:type="spellStart"/>
            <w:r>
              <w:rPr>
                <w:rFonts w:ascii="Arial" w:hAnsi="Arial" w:cs="Arial"/>
                <w:sz w:val="16"/>
                <w:szCs w:val="16"/>
              </w:rPr>
              <w:t>Fewings</w:t>
            </w:r>
            <w:proofErr w:type="spellEnd"/>
            <w:r>
              <w:rPr>
                <w:rFonts w:ascii="Arial" w:hAnsi="Arial" w:cs="Arial"/>
                <w:sz w:val="16"/>
                <w:szCs w:val="16"/>
              </w:rPr>
              <w:t xml:space="preserve"> et al., 2008)</w:t>
            </w:r>
          </w:p>
        </w:tc>
        <w:tc>
          <w:tcPr>
            <w:tcW w:w="1525" w:type="dxa"/>
          </w:tcPr>
          <w:p w14:paraId="46DACFFF" w14:textId="77777777" w:rsidR="005D4815" w:rsidRPr="001668C4" w:rsidRDefault="005D4815" w:rsidP="00343A1E">
            <w:pPr>
              <w:rPr>
                <w:rFonts w:ascii="Arial" w:hAnsi="Arial" w:cs="Arial"/>
                <w:sz w:val="16"/>
                <w:szCs w:val="16"/>
              </w:rPr>
            </w:pPr>
            <w:r w:rsidRPr="001668C4">
              <w:rPr>
                <w:rFonts w:ascii="Arial" w:hAnsi="Arial" w:cs="Arial"/>
                <w:sz w:val="16"/>
                <w:szCs w:val="16"/>
              </w:rPr>
              <w:t>October-March, 2001 to 2007</w:t>
            </w:r>
          </w:p>
          <w:p w14:paraId="04BFDDCA" w14:textId="536A51B6" w:rsidR="005D4815" w:rsidRDefault="005D4815" w:rsidP="001668C4">
            <w:pPr>
              <w:rPr>
                <w:rFonts w:ascii="Arial" w:hAnsi="Arial" w:cs="Arial"/>
                <w:sz w:val="16"/>
                <w:szCs w:val="16"/>
              </w:rPr>
            </w:pPr>
            <w:r w:rsidRPr="007B5455">
              <w:rPr>
                <w:rFonts w:ascii="Arial" w:hAnsi="Arial" w:cs="Arial"/>
                <w:sz w:val="16"/>
                <w:szCs w:val="16"/>
              </w:rPr>
              <w:t>(0.01)</w:t>
            </w:r>
          </w:p>
        </w:tc>
        <w:tc>
          <w:tcPr>
            <w:tcW w:w="1169" w:type="dxa"/>
          </w:tcPr>
          <w:p w14:paraId="4FAC4FA5" w14:textId="167E396F" w:rsidR="005D4815" w:rsidRDefault="005D4815" w:rsidP="00051AD6">
            <w:pPr>
              <w:rPr>
                <w:rFonts w:ascii="Arial" w:hAnsi="Arial" w:cs="Arial"/>
                <w:sz w:val="16"/>
                <w:szCs w:val="16"/>
              </w:rPr>
            </w:pPr>
            <w:r w:rsidRPr="00BF2A53">
              <w:rPr>
                <w:rFonts w:ascii="Arial" w:hAnsi="Arial" w:cs="Arial"/>
                <w:sz w:val="16"/>
                <w:szCs w:val="16"/>
              </w:rPr>
              <w:t>0.07 (+/- 0.09)</w:t>
            </w:r>
          </w:p>
        </w:tc>
        <w:tc>
          <w:tcPr>
            <w:tcW w:w="2126" w:type="dxa"/>
          </w:tcPr>
          <w:p w14:paraId="310E3BB9" w14:textId="77777777" w:rsidR="005D4815" w:rsidRPr="00256C19" w:rsidRDefault="005D4815" w:rsidP="005D4815">
            <w:pPr>
              <w:rPr>
                <w:rFonts w:ascii="Arial" w:hAnsi="Arial" w:cs="Arial"/>
                <w:sz w:val="16"/>
                <w:szCs w:val="16"/>
              </w:rPr>
            </w:pPr>
            <w:r w:rsidRPr="00256C19">
              <w:rPr>
                <w:rFonts w:ascii="Arial" w:hAnsi="Arial" w:cs="Arial"/>
                <w:sz w:val="16"/>
                <w:szCs w:val="16"/>
              </w:rPr>
              <w:t>Geostrophic (0.59 +/- 0.24)</w:t>
            </w:r>
          </w:p>
          <w:p w14:paraId="0A15E8F3" w14:textId="77777777" w:rsidR="005D4815" w:rsidRPr="00256C19" w:rsidRDefault="005D4815" w:rsidP="005D4815">
            <w:pPr>
              <w:rPr>
                <w:rFonts w:ascii="Arial" w:hAnsi="Arial" w:cs="Arial"/>
                <w:sz w:val="16"/>
                <w:szCs w:val="16"/>
              </w:rPr>
            </w:pPr>
            <w:r w:rsidRPr="00256C19">
              <w:rPr>
                <w:rFonts w:ascii="Arial" w:hAnsi="Arial" w:cs="Arial"/>
                <w:sz w:val="16"/>
                <w:szCs w:val="16"/>
              </w:rPr>
              <w:t>Ekman (0.26 +/- 0.21)</w:t>
            </w:r>
          </w:p>
          <w:p w14:paraId="20784ECD" w14:textId="48E23B09" w:rsidR="005D4815" w:rsidRDefault="005D4815" w:rsidP="00DE0978">
            <w:pPr>
              <w:rPr>
                <w:rFonts w:ascii="Arial" w:hAnsi="Arial" w:cs="Arial"/>
                <w:sz w:val="16"/>
                <w:szCs w:val="16"/>
              </w:rPr>
            </w:pPr>
            <w:r w:rsidRPr="00256C19">
              <w:rPr>
                <w:rFonts w:ascii="Arial" w:hAnsi="Arial" w:cs="Arial"/>
                <w:sz w:val="16"/>
                <w:szCs w:val="16"/>
              </w:rPr>
              <w:t>Stokes (0.15 +/- 0.2</w:t>
            </w:r>
            <w:r w:rsidR="00572170">
              <w:rPr>
                <w:rFonts w:ascii="Arial" w:hAnsi="Arial" w:cs="Arial"/>
                <w:sz w:val="16"/>
                <w:szCs w:val="16"/>
              </w:rPr>
              <w:t>0</w:t>
            </w:r>
            <w:r w:rsidRPr="00256C19">
              <w:rPr>
                <w:rFonts w:ascii="Arial" w:hAnsi="Arial" w:cs="Arial"/>
                <w:sz w:val="16"/>
                <w:szCs w:val="16"/>
              </w:rPr>
              <w:t>)</w:t>
            </w:r>
          </w:p>
        </w:tc>
        <w:tc>
          <w:tcPr>
            <w:tcW w:w="1168" w:type="dxa"/>
          </w:tcPr>
          <w:p w14:paraId="11835D4F" w14:textId="57BF9E2B" w:rsidR="005D4815" w:rsidRDefault="00FC2379" w:rsidP="007402E0">
            <w:pPr>
              <w:rPr>
                <w:rFonts w:ascii="Arial" w:hAnsi="Arial" w:cs="Arial"/>
                <w:sz w:val="16"/>
                <w:szCs w:val="16"/>
              </w:rPr>
            </w:pPr>
            <w:r w:rsidRPr="00FC2379">
              <w:rPr>
                <w:rFonts w:ascii="Arial" w:hAnsi="Arial" w:cs="Arial"/>
                <w:sz w:val="16"/>
                <w:szCs w:val="16"/>
              </w:rPr>
              <w:t xml:space="preserve">0.07 (+/- </w:t>
            </w:r>
            <w:r>
              <w:rPr>
                <w:rFonts w:ascii="Arial" w:hAnsi="Arial" w:cs="Arial"/>
                <w:sz w:val="16"/>
                <w:szCs w:val="16"/>
              </w:rPr>
              <w:t>&lt;</w:t>
            </w:r>
            <w:r w:rsidRPr="00FC2379">
              <w:rPr>
                <w:rFonts w:ascii="Arial" w:hAnsi="Arial" w:cs="Arial"/>
                <w:sz w:val="16"/>
                <w:szCs w:val="16"/>
              </w:rPr>
              <w:t>0.0</w:t>
            </w:r>
            <w:r>
              <w:rPr>
                <w:rFonts w:ascii="Arial" w:hAnsi="Arial" w:cs="Arial"/>
                <w:sz w:val="16"/>
                <w:szCs w:val="16"/>
              </w:rPr>
              <w:t>1</w:t>
            </w:r>
            <w:r w:rsidRPr="00FC2379">
              <w:rPr>
                <w:rFonts w:ascii="Arial" w:hAnsi="Arial" w:cs="Arial"/>
                <w:sz w:val="16"/>
                <w:szCs w:val="16"/>
              </w:rPr>
              <w:t>)</w:t>
            </w:r>
          </w:p>
        </w:tc>
        <w:tc>
          <w:tcPr>
            <w:tcW w:w="2234" w:type="dxa"/>
          </w:tcPr>
          <w:p w14:paraId="707C5F67" w14:textId="77777777" w:rsidR="00FC2379" w:rsidRPr="00FC2379" w:rsidRDefault="00FC2379" w:rsidP="00FC2379">
            <w:pPr>
              <w:rPr>
                <w:rFonts w:ascii="Arial" w:hAnsi="Arial" w:cs="Arial"/>
                <w:sz w:val="16"/>
                <w:szCs w:val="16"/>
              </w:rPr>
            </w:pPr>
            <w:r w:rsidRPr="00FC2379">
              <w:rPr>
                <w:rFonts w:ascii="Arial" w:hAnsi="Arial" w:cs="Arial"/>
                <w:sz w:val="16"/>
                <w:szCs w:val="16"/>
              </w:rPr>
              <w:t>Geostrophic (0.58 +/- 0.01)</w:t>
            </w:r>
          </w:p>
          <w:p w14:paraId="6E64EF66" w14:textId="2D957D1D" w:rsidR="00FC2379" w:rsidRPr="00FC2379" w:rsidRDefault="00FC2379" w:rsidP="00FC2379">
            <w:pPr>
              <w:rPr>
                <w:rFonts w:ascii="Arial" w:hAnsi="Arial" w:cs="Arial"/>
                <w:sz w:val="16"/>
                <w:szCs w:val="16"/>
              </w:rPr>
            </w:pPr>
            <w:r w:rsidRPr="00FC2379">
              <w:rPr>
                <w:rFonts w:ascii="Arial" w:hAnsi="Arial" w:cs="Arial"/>
                <w:sz w:val="16"/>
                <w:szCs w:val="16"/>
              </w:rPr>
              <w:t xml:space="preserve">Ekman (0.26 +/- </w:t>
            </w:r>
            <w:r>
              <w:rPr>
                <w:rFonts w:ascii="Arial" w:hAnsi="Arial" w:cs="Arial"/>
                <w:sz w:val="16"/>
                <w:szCs w:val="16"/>
              </w:rPr>
              <w:t>&lt;</w:t>
            </w:r>
            <w:r w:rsidRPr="00FC2379">
              <w:rPr>
                <w:rFonts w:ascii="Arial" w:hAnsi="Arial" w:cs="Arial"/>
                <w:sz w:val="16"/>
                <w:szCs w:val="16"/>
              </w:rPr>
              <w:t>0.0</w:t>
            </w:r>
            <w:r>
              <w:rPr>
                <w:rFonts w:ascii="Arial" w:hAnsi="Arial" w:cs="Arial"/>
                <w:sz w:val="16"/>
                <w:szCs w:val="16"/>
              </w:rPr>
              <w:t>1</w:t>
            </w:r>
            <w:r w:rsidRPr="00FC2379">
              <w:rPr>
                <w:rFonts w:ascii="Arial" w:hAnsi="Arial" w:cs="Arial"/>
                <w:sz w:val="16"/>
                <w:szCs w:val="16"/>
              </w:rPr>
              <w:t>)</w:t>
            </w:r>
          </w:p>
          <w:p w14:paraId="1B756EC5" w14:textId="5AED8E1C" w:rsidR="005D4815" w:rsidRDefault="00FC2379" w:rsidP="00FC2379">
            <w:pPr>
              <w:rPr>
                <w:rFonts w:ascii="Arial" w:hAnsi="Arial" w:cs="Arial"/>
                <w:sz w:val="16"/>
                <w:szCs w:val="16"/>
              </w:rPr>
            </w:pPr>
            <w:r w:rsidRPr="00FC2379">
              <w:rPr>
                <w:rFonts w:ascii="Arial" w:hAnsi="Arial" w:cs="Arial"/>
                <w:sz w:val="16"/>
                <w:szCs w:val="16"/>
              </w:rPr>
              <w:t xml:space="preserve">Stokes (0.16 +/- </w:t>
            </w:r>
            <w:r>
              <w:rPr>
                <w:rFonts w:ascii="Arial" w:hAnsi="Arial" w:cs="Arial"/>
                <w:sz w:val="16"/>
                <w:szCs w:val="16"/>
              </w:rPr>
              <w:t>&lt;</w:t>
            </w:r>
            <w:r w:rsidRPr="00FC2379">
              <w:rPr>
                <w:rFonts w:ascii="Arial" w:hAnsi="Arial" w:cs="Arial"/>
                <w:sz w:val="16"/>
                <w:szCs w:val="16"/>
              </w:rPr>
              <w:t>0.0</w:t>
            </w:r>
            <w:r>
              <w:rPr>
                <w:rFonts w:ascii="Arial" w:hAnsi="Arial" w:cs="Arial"/>
                <w:sz w:val="16"/>
                <w:szCs w:val="16"/>
              </w:rPr>
              <w:t>1</w:t>
            </w:r>
            <w:r w:rsidRPr="00FC2379">
              <w:rPr>
                <w:rFonts w:ascii="Arial" w:hAnsi="Arial" w:cs="Arial"/>
                <w:sz w:val="16"/>
                <w:szCs w:val="16"/>
              </w:rPr>
              <w:t>)</w:t>
            </w:r>
          </w:p>
        </w:tc>
      </w:tr>
      <w:tr w:rsidR="005D4815" w14:paraId="0EC66399" w14:textId="77777777" w:rsidTr="00CE757F">
        <w:trPr>
          <w:trHeight w:val="67"/>
        </w:trPr>
        <w:tc>
          <w:tcPr>
            <w:tcW w:w="1418" w:type="dxa"/>
          </w:tcPr>
          <w:p w14:paraId="71FB2C09" w14:textId="77777777" w:rsidR="005D4815" w:rsidRDefault="005D4815" w:rsidP="001668C4">
            <w:pPr>
              <w:rPr>
                <w:rFonts w:ascii="Arial" w:hAnsi="Arial" w:cs="Arial"/>
                <w:sz w:val="16"/>
                <w:szCs w:val="16"/>
              </w:rPr>
            </w:pPr>
            <w:r>
              <w:rPr>
                <w:rFonts w:ascii="Arial" w:hAnsi="Arial" w:cs="Arial"/>
                <w:sz w:val="16"/>
                <w:szCs w:val="16"/>
              </w:rPr>
              <w:t>Mid Atlantic Bight</w:t>
            </w:r>
          </w:p>
          <w:p w14:paraId="4BD54D87" w14:textId="77777777" w:rsidR="005D4815" w:rsidRDefault="005D4815" w:rsidP="001668C4">
            <w:pPr>
              <w:rPr>
                <w:rFonts w:ascii="Arial" w:hAnsi="Arial" w:cs="Arial"/>
                <w:sz w:val="16"/>
                <w:szCs w:val="16"/>
              </w:rPr>
            </w:pPr>
            <w:r>
              <w:rPr>
                <w:rFonts w:ascii="Arial" w:hAnsi="Arial" w:cs="Arial"/>
                <w:sz w:val="16"/>
                <w:szCs w:val="16"/>
              </w:rPr>
              <w:t>(</w:t>
            </w:r>
            <w:proofErr w:type="spellStart"/>
            <w:r>
              <w:rPr>
                <w:rFonts w:ascii="Arial" w:hAnsi="Arial" w:cs="Arial"/>
                <w:sz w:val="16"/>
                <w:szCs w:val="16"/>
              </w:rPr>
              <w:t>Fewings</w:t>
            </w:r>
            <w:proofErr w:type="spellEnd"/>
            <w:r>
              <w:rPr>
                <w:rFonts w:ascii="Arial" w:hAnsi="Arial" w:cs="Arial"/>
                <w:sz w:val="16"/>
                <w:szCs w:val="16"/>
              </w:rPr>
              <w:t xml:space="preserve"> et al., 2008)</w:t>
            </w:r>
          </w:p>
        </w:tc>
        <w:tc>
          <w:tcPr>
            <w:tcW w:w="1525" w:type="dxa"/>
          </w:tcPr>
          <w:p w14:paraId="331BAD2D" w14:textId="77777777" w:rsidR="005D4815" w:rsidRPr="001668C4" w:rsidRDefault="005D4815" w:rsidP="00343A1E">
            <w:pPr>
              <w:rPr>
                <w:rFonts w:ascii="Arial" w:hAnsi="Arial" w:cs="Arial"/>
                <w:sz w:val="16"/>
                <w:szCs w:val="16"/>
              </w:rPr>
            </w:pPr>
            <w:r w:rsidRPr="001668C4">
              <w:rPr>
                <w:rFonts w:ascii="Arial" w:hAnsi="Arial" w:cs="Arial"/>
                <w:sz w:val="16"/>
                <w:szCs w:val="16"/>
              </w:rPr>
              <w:t>April-September, 2001 to 2007</w:t>
            </w:r>
          </w:p>
          <w:p w14:paraId="6F2C0A34" w14:textId="47CF5C82" w:rsidR="005D4815" w:rsidRDefault="005D4815" w:rsidP="001668C4">
            <w:pPr>
              <w:rPr>
                <w:rFonts w:ascii="Arial" w:hAnsi="Arial" w:cs="Arial"/>
                <w:sz w:val="16"/>
                <w:szCs w:val="16"/>
              </w:rPr>
            </w:pPr>
            <w:r w:rsidRPr="007B5455">
              <w:rPr>
                <w:rFonts w:ascii="Arial" w:hAnsi="Arial" w:cs="Arial"/>
                <w:sz w:val="16"/>
                <w:szCs w:val="16"/>
              </w:rPr>
              <w:t>(&lt;0.06)</w:t>
            </w:r>
          </w:p>
        </w:tc>
        <w:tc>
          <w:tcPr>
            <w:tcW w:w="1169" w:type="dxa"/>
          </w:tcPr>
          <w:p w14:paraId="07906335" w14:textId="293BB1E9" w:rsidR="005D4815" w:rsidRDefault="005D4815" w:rsidP="00051AD6">
            <w:pPr>
              <w:rPr>
                <w:rFonts w:ascii="Arial" w:hAnsi="Arial" w:cs="Arial"/>
                <w:sz w:val="16"/>
                <w:szCs w:val="16"/>
              </w:rPr>
            </w:pPr>
            <w:r w:rsidRPr="00BF2A53">
              <w:rPr>
                <w:rFonts w:ascii="Arial" w:hAnsi="Arial" w:cs="Arial"/>
                <w:sz w:val="16"/>
                <w:szCs w:val="16"/>
              </w:rPr>
              <w:t>0.04 (+/- 0.08)</w:t>
            </w:r>
          </w:p>
        </w:tc>
        <w:tc>
          <w:tcPr>
            <w:tcW w:w="2126" w:type="dxa"/>
          </w:tcPr>
          <w:p w14:paraId="0F95FC55" w14:textId="77777777" w:rsidR="005D4815" w:rsidRPr="00256C19" w:rsidRDefault="005D4815" w:rsidP="005D4815">
            <w:pPr>
              <w:rPr>
                <w:rFonts w:ascii="Arial" w:hAnsi="Arial" w:cs="Arial"/>
                <w:sz w:val="16"/>
                <w:szCs w:val="16"/>
              </w:rPr>
            </w:pPr>
            <w:r w:rsidRPr="00256C19">
              <w:rPr>
                <w:rFonts w:ascii="Arial" w:hAnsi="Arial" w:cs="Arial"/>
                <w:sz w:val="16"/>
                <w:szCs w:val="16"/>
              </w:rPr>
              <w:t>Geostrophic (0.66 +/- 0.23)</w:t>
            </w:r>
          </w:p>
          <w:p w14:paraId="07FDF192" w14:textId="29FFA290" w:rsidR="005D4815" w:rsidRPr="00256C19" w:rsidRDefault="005D4815" w:rsidP="005D4815">
            <w:pPr>
              <w:rPr>
                <w:rFonts w:ascii="Arial" w:hAnsi="Arial" w:cs="Arial"/>
                <w:sz w:val="16"/>
                <w:szCs w:val="16"/>
              </w:rPr>
            </w:pPr>
            <w:r w:rsidRPr="00256C19">
              <w:rPr>
                <w:rFonts w:ascii="Arial" w:hAnsi="Arial" w:cs="Arial"/>
                <w:sz w:val="16"/>
                <w:szCs w:val="16"/>
              </w:rPr>
              <w:t>Ekman (0.3</w:t>
            </w:r>
            <w:r w:rsidR="00572170">
              <w:rPr>
                <w:rFonts w:ascii="Arial" w:hAnsi="Arial" w:cs="Arial"/>
                <w:sz w:val="16"/>
                <w:szCs w:val="16"/>
              </w:rPr>
              <w:t>0</w:t>
            </w:r>
            <w:r w:rsidRPr="00256C19">
              <w:rPr>
                <w:rFonts w:ascii="Arial" w:hAnsi="Arial" w:cs="Arial"/>
                <w:sz w:val="16"/>
                <w:szCs w:val="16"/>
              </w:rPr>
              <w:t xml:space="preserve"> +/- 0.23)</w:t>
            </w:r>
          </w:p>
          <w:p w14:paraId="493A9489" w14:textId="3429135B" w:rsidR="005D4815" w:rsidRDefault="005D4815" w:rsidP="00DE0978">
            <w:pPr>
              <w:rPr>
                <w:rFonts w:ascii="Arial" w:hAnsi="Arial" w:cs="Arial"/>
                <w:sz w:val="16"/>
                <w:szCs w:val="16"/>
              </w:rPr>
            </w:pPr>
            <w:r w:rsidRPr="00256C19">
              <w:rPr>
                <w:rFonts w:ascii="Arial" w:hAnsi="Arial" w:cs="Arial"/>
                <w:sz w:val="16"/>
                <w:szCs w:val="16"/>
              </w:rPr>
              <w:t>Stokes (0.05 +/- 0.13)</w:t>
            </w:r>
          </w:p>
        </w:tc>
        <w:tc>
          <w:tcPr>
            <w:tcW w:w="1168" w:type="dxa"/>
          </w:tcPr>
          <w:p w14:paraId="3A09ABB2" w14:textId="3DFF416A" w:rsidR="005D4815" w:rsidRDefault="00FC2379" w:rsidP="001668C4">
            <w:pPr>
              <w:rPr>
                <w:rFonts w:ascii="Arial" w:hAnsi="Arial" w:cs="Arial"/>
                <w:sz w:val="16"/>
                <w:szCs w:val="16"/>
              </w:rPr>
            </w:pPr>
            <w:r w:rsidRPr="00FC2379">
              <w:rPr>
                <w:rFonts w:ascii="Arial" w:hAnsi="Arial" w:cs="Arial"/>
                <w:sz w:val="16"/>
                <w:szCs w:val="16"/>
              </w:rPr>
              <w:t xml:space="preserve">0.04 (+/- </w:t>
            </w:r>
            <w:r>
              <w:rPr>
                <w:rFonts w:ascii="Arial" w:hAnsi="Arial" w:cs="Arial"/>
                <w:sz w:val="16"/>
                <w:szCs w:val="16"/>
              </w:rPr>
              <w:t>&lt;</w:t>
            </w:r>
            <w:r w:rsidRPr="00FC2379">
              <w:rPr>
                <w:rFonts w:ascii="Arial" w:hAnsi="Arial" w:cs="Arial"/>
                <w:sz w:val="16"/>
                <w:szCs w:val="16"/>
              </w:rPr>
              <w:t>0.0</w:t>
            </w:r>
            <w:r>
              <w:rPr>
                <w:rFonts w:ascii="Arial" w:hAnsi="Arial" w:cs="Arial"/>
                <w:sz w:val="16"/>
                <w:szCs w:val="16"/>
              </w:rPr>
              <w:t>1</w:t>
            </w:r>
            <w:r w:rsidRPr="00FC2379">
              <w:rPr>
                <w:rFonts w:ascii="Arial" w:hAnsi="Arial" w:cs="Arial"/>
                <w:sz w:val="16"/>
                <w:szCs w:val="16"/>
              </w:rPr>
              <w:t>)</w:t>
            </w:r>
          </w:p>
        </w:tc>
        <w:tc>
          <w:tcPr>
            <w:tcW w:w="2234" w:type="dxa"/>
          </w:tcPr>
          <w:p w14:paraId="17528C3D" w14:textId="77777777" w:rsidR="00FC2379" w:rsidRPr="00FC2379" w:rsidRDefault="00FC2379" w:rsidP="00FC2379">
            <w:pPr>
              <w:rPr>
                <w:rFonts w:ascii="Arial" w:hAnsi="Arial" w:cs="Arial"/>
                <w:sz w:val="16"/>
                <w:szCs w:val="16"/>
              </w:rPr>
            </w:pPr>
            <w:r w:rsidRPr="00FC2379">
              <w:rPr>
                <w:rFonts w:ascii="Arial" w:hAnsi="Arial" w:cs="Arial"/>
                <w:sz w:val="16"/>
                <w:szCs w:val="16"/>
              </w:rPr>
              <w:t>Geostrophic (0.65 +/- 0.01)</w:t>
            </w:r>
          </w:p>
          <w:p w14:paraId="54DAB595" w14:textId="7C3F49B8" w:rsidR="00FC2379" w:rsidRPr="00FC2379" w:rsidRDefault="00FC2379" w:rsidP="00FC2379">
            <w:pPr>
              <w:rPr>
                <w:rFonts w:ascii="Arial" w:hAnsi="Arial" w:cs="Arial"/>
                <w:sz w:val="16"/>
                <w:szCs w:val="16"/>
              </w:rPr>
            </w:pPr>
            <w:r w:rsidRPr="00FC2379">
              <w:rPr>
                <w:rFonts w:ascii="Arial" w:hAnsi="Arial" w:cs="Arial"/>
                <w:sz w:val="16"/>
                <w:szCs w:val="16"/>
              </w:rPr>
              <w:t>Ekman (0.3</w:t>
            </w:r>
            <w:r>
              <w:rPr>
                <w:rFonts w:ascii="Arial" w:hAnsi="Arial" w:cs="Arial"/>
                <w:sz w:val="16"/>
                <w:szCs w:val="16"/>
              </w:rPr>
              <w:t>0</w:t>
            </w:r>
            <w:r w:rsidRPr="00FC2379">
              <w:rPr>
                <w:rFonts w:ascii="Arial" w:hAnsi="Arial" w:cs="Arial"/>
                <w:sz w:val="16"/>
                <w:szCs w:val="16"/>
              </w:rPr>
              <w:t xml:space="preserve"> +/- 0.01)</w:t>
            </w:r>
          </w:p>
          <w:p w14:paraId="510C2269" w14:textId="7B656777" w:rsidR="005D4815" w:rsidRDefault="00FC2379" w:rsidP="00FC2379">
            <w:pPr>
              <w:rPr>
                <w:rFonts w:ascii="Arial" w:hAnsi="Arial" w:cs="Arial"/>
                <w:sz w:val="16"/>
                <w:szCs w:val="16"/>
              </w:rPr>
            </w:pPr>
            <w:r w:rsidRPr="00FC2379">
              <w:rPr>
                <w:rFonts w:ascii="Arial" w:hAnsi="Arial" w:cs="Arial"/>
                <w:sz w:val="16"/>
                <w:szCs w:val="16"/>
              </w:rPr>
              <w:t xml:space="preserve">Stokes (0.05 +/- </w:t>
            </w:r>
            <w:r>
              <w:rPr>
                <w:rFonts w:ascii="Arial" w:hAnsi="Arial" w:cs="Arial"/>
                <w:sz w:val="16"/>
                <w:szCs w:val="16"/>
              </w:rPr>
              <w:t>&lt;</w:t>
            </w:r>
            <w:r w:rsidRPr="00FC2379">
              <w:rPr>
                <w:rFonts w:ascii="Arial" w:hAnsi="Arial" w:cs="Arial"/>
                <w:sz w:val="16"/>
                <w:szCs w:val="16"/>
              </w:rPr>
              <w:t>0.0</w:t>
            </w:r>
            <w:r>
              <w:rPr>
                <w:rFonts w:ascii="Arial" w:hAnsi="Arial" w:cs="Arial"/>
                <w:sz w:val="16"/>
                <w:szCs w:val="16"/>
              </w:rPr>
              <w:t>1</w:t>
            </w:r>
            <w:r w:rsidRPr="00FC2379">
              <w:rPr>
                <w:rFonts w:ascii="Arial" w:hAnsi="Arial" w:cs="Arial"/>
                <w:sz w:val="16"/>
                <w:szCs w:val="16"/>
              </w:rPr>
              <w:t>)</w:t>
            </w:r>
          </w:p>
        </w:tc>
      </w:tr>
      <w:tr w:rsidR="005D4815" w14:paraId="7944A459" w14:textId="77777777" w:rsidTr="00CE757F">
        <w:trPr>
          <w:trHeight w:val="67"/>
        </w:trPr>
        <w:tc>
          <w:tcPr>
            <w:tcW w:w="1418" w:type="dxa"/>
          </w:tcPr>
          <w:p w14:paraId="6BE7ADA2" w14:textId="77777777" w:rsidR="005D4815" w:rsidRPr="00453CF8" w:rsidRDefault="005D4815" w:rsidP="001668C4">
            <w:pPr>
              <w:rPr>
                <w:rFonts w:ascii="Arial" w:hAnsi="Arial" w:cs="Arial"/>
                <w:sz w:val="16"/>
                <w:szCs w:val="16"/>
              </w:rPr>
            </w:pPr>
            <w:r>
              <w:rPr>
                <w:rFonts w:ascii="Arial" w:hAnsi="Arial" w:cs="Arial"/>
                <w:sz w:val="16"/>
                <w:szCs w:val="16"/>
              </w:rPr>
              <w:t>California coast (</w:t>
            </w:r>
            <w:r w:rsidRPr="00F61D14">
              <w:rPr>
                <w:rFonts w:ascii="Arial" w:hAnsi="Arial" w:cs="Arial"/>
                <w:sz w:val="16"/>
                <w:szCs w:val="16"/>
              </w:rPr>
              <w:t>Woodson, 2013</w:t>
            </w:r>
            <w:r>
              <w:rPr>
                <w:rFonts w:ascii="Arial" w:hAnsi="Arial" w:cs="Arial"/>
                <w:sz w:val="16"/>
                <w:szCs w:val="16"/>
              </w:rPr>
              <w:t>)</w:t>
            </w:r>
          </w:p>
        </w:tc>
        <w:tc>
          <w:tcPr>
            <w:tcW w:w="1525" w:type="dxa"/>
          </w:tcPr>
          <w:p w14:paraId="16EF2C32" w14:textId="32C9228C" w:rsidR="005D4815" w:rsidRPr="00453CF8" w:rsidRDefault="005D4815" w:rsidP="001668C4">
            <w:pPr>
              <w:rPr>
                <w:rFonts w:ascii="Arial" w:hAnsi="Arial" w:cs="Arial"/>
                <w:sz w:val="16"/>
                <w:szCs w:val="16"/>
              </w:rPr>
            </w:pPr>
            <w:r w:rsidRPr="001668C4">
              <w:rPr>
                <w:rFonts w:ascii="Arial" w:hAnsi="Arial" w:cs="Arial"/>
                <w:sz w:val="16"/>
                <w:szCs w:val="16"/>
              </w:rPr>
              <w:t>April-September, upwelling season</w:t>
            </w:r>
            <w:r w:rsidRPr="007B5455">
              <w:rPr>
                <w:rFonts w:ascii="Arial" w:hAnsi="Arial" w:cs="Arial"/>
                <w:sz w:val="16"/>
                <w:szCs w:val="16"/>
              </w:rPr>
              <w:t>, 2004 to 2009</w:t>
            </w:r>
          </w:p>
        </w:tc>
        <w:tc>
          <w:tcPr>
            <w:tcW w:w="1169" w:type="dxa"/>
          </w:tcPr>
          <w:p w14:paraId="707F4AC9" w14:textId="6A54B0F1" w:rsidR="005D4815" w:rsidRPr="00453CF8" w:rsidRDefault="005D4815" w:rsidP="00051AD6">
            <w:pPr>
              <w:rPr>
                <w:rFonts w:ascii="Arial" w:hAnsi="Arial" w:cs="Arial"/>
                <w:sz w:val="16"/>
                <w:szCs w:val="16"/>
              </w:rPr>
            </w:pPr>
            <w:r w:rsidRPr="00BF2A53">
              <w:rPr>
                <w:rFonts w:ascii="Arial" w:hAnsi="Arial" w:cs="Arial"/>
                <w:sz w:val="16"/>
                <w:szCs w:val="16"/>
              </w:rPr>
              <w:t>0.13 (+/- 0.06)</w:t>
            </w:r>
          </w:p>
        </w:tc>
        <w:tc>
          <w:tcPr>
            <w:tcW w:w="2126" w:type="dxa"/>
          </w:tcPr>
          <w:p w14:paraId="673D2764" w14:textId="207BC86B" w:rsidR="005D4815" w:rsidRPr="00256C19" w:rsidRDefault="005D4815" w:rsidP="005D4815">
            <w:pPr>
              <w:rPr>
                <w:rFonts w:ascii="Arial" w:hAnsi="Arial" w:cs="Arial"/>
                <w:sz w:val="16"/>
                <w:szCs w:val="16"/>
              </w:rPr>
            </w:pPr>
            <w:r w:rsidRPr="00256C19">
              <w:rPr>
                <w:rFonts w:ascii="Arial" w:hAnsi="Arial" w:cs="Arial"/>
                <w:sz w:val="16"/>
                <w:szCs w:val="16"/>
              </w:rPr>
              <w:t>Geostrophic (0.2</w:t>
            </w:r>
            <w:r w:rsidR="00572170">
              <w:rPr>
                <w:rFonts w:ascii="Arial" w:hAnsi="Arial" w:cs="Arial"/>
                <w:sz w:val="16"/>
                <w:szCs w:val="16"/>
              </w:rPr>
              <w:t>0</w:t>
            </w:r>
            <w:r w:rsidRPr="00256C19">
              <w:rPr>
                <w:rFonts w:ascii="Arial" w:hAnsi="Arial" w:cs="Arial"/>
                <w:sz w:val="16"/>
                <w:szCs w:val="16"/>
              </w:rPr>
              <w:t xml:space="preserve"> +/- 0.14)</w:t>
            </w:r>
          </w:p>
          <w:p w14:paraId="301D1134" w14:textId="4F0C2888" w:rsidR="005D4815" w:rsidRPr="00256C19" w:rsidRDefault="005D4815" w:rsidP="005D4815">
            <w:pPr>
              <w:rPr>
                <w:rFonts w:ascii="Arial" w:hAnsi="Arial" w:cs="Arial"/>
                <w:sz w:val="16"/>
                <w:szCs w:val="16"/>
              </w:rPr>
            </w:pPr>
            <w:r w:rsidRPr="00256C19">
              <w:rPr>
                <w:rFonts w:ascii="Arial" w:hAnsi="Arial" w:cs="Arial"/>
                <w:sz w:val="16"/>
                <w:szCs w:val="16"/>
              </w:rPr>
              <w:t>Ekman (0.74 +/- 0.2</w:t>
            </w:r>
            <w:r w:rsidR="00572170">
              <w:rPr>
                <w:rFonts w:ascii="Arial" w:hAnsi="Arial" w:cs="Arial"/>
                <w:sz w:val="16"/>
                <w:szCs w:val="16"/>
              </w:rPr>
              <w:t>0</w:t>
            </w:r>
            <w:r w:rsidRPr="00256C19">
              <w:rPr>
                <w:rFonts w:ascii="Arial" w:hAnsi="Arial" w:cs="Arial"/>
                <w:sz w:val="16"/>
                <w:szCs w:val="16"/>
              </w:rPr>
              <w:t>)</w:t>
            </w:r>
          </w:p>
          <w:p w14:paraId="5E64EBF1" w14:textId="6629C49D" w:rsidR="005D4815" w:rsidRPr="00453CF8" w:rsidRDefault="005D4815" w:rsidP="001668C4">
            <w:pPr>
              <w:rPr>
                <w:rFonts w:ascii="Arial" w:hAnsi="Arial" w:cs="Arial"/>
                <w:sz w:val="16"/>
                <w:szCs w:val="16"/>
              </w:rPr>
            </w:pPr>
            <w:r w:rsidRPr="00256C19">
              <w:rPr>
                <w:rFonts w:ascii="Arial" w:hAnsi="Arial" w:cs="Arial"/>
                <w:sz w:val="16"/>
                <w:szCs w:val="16"/>
              </w:rPr>
              <w:t>Stokes (0.06 +/- 0.14)</w:t>
            </w:r>
          </w:p>
        </w:tc>
        <w:tc>
          <w:tcPr>
            <w:tcW w:w="1168" w:type="dxa"/>
          </w:tcPr>
          <w:p w14:paraId="203BD747" w14:textId="1F5D6B5E" w:rsidR="005D4815" w:rsidRPr="00453CF8" w:rsidRDefault="00FC2379" w:rsidP="007402E0">
            <w:pPr>
              <w:rPr>
                <w:rFonts w:ascii="Arial" w:hAnsi="Arial" w:cs="Arial"/>
                <w:sz w:val="16"/>
                <w:szCs w:val="16"/>
              </w:rPr>
            </w:pPr>
            <w:r w:rsidRPr="00FC2379">
              <w:rPr>
                <w:rFonts w:ascii="Arial" w:hAnsi="Arial" w:cs="Arial"/>
                <w:sz w:val="16"/>
                <w:szCs w:val="16"/>
              </w:rPr>
              <w:t>0.13 (+/- 0.01)</w:t>
            </w:r>
          </w:p>
        </w:tc>
        <w:tc>
          <w:tcPr>
            <w:tcW w:w="2234" w:type="dxa"/>
          </w:tcPr>
          <w:p w14:paraId="5967C6C7" w14:textId="3AEA9DB4" w:rsidR="00FC2379" w:rsidRPr="00FC2379" w:rsidRDefault="00FC2379" w:rsidP="00FC2379">
            <w:pPr>
              <w:rPr>
                <w:rFonts w:ascii="Arial" w:hAnsi="Arial" w:cs="Arial"/>
                <w:sz w:val="16"/>
                <w:szCs w:val="16"/>
              </w:rPr>
            </w:pPr>
            <w:r w:rsidRPr="00FC2379">
              <w:rPr>
                <w:rFonts w:ascii="Arial" w:hAnsi="Arial" w:cs="Arial"/>
                <w:sz w:val="16"/>
                <w:szCs w:val="16"/>
              </w:rPr>
              <w:t>Geostrophic (0.2</w:t>
            </w:r>
            <w:r>
              <w:rPr>
                <w:rFonts w:ascii="Arial" w:hAnsi="Arial" w:cs="Arial"/>
                <w:sz w:val="16"/>
                <w:szCs w:val="16"/>
              </w:rPr>
              <w:t>0</w:t>
            </w:r>
            <w:r w:rsidRPr="00FC2379">
              <w:rPr>
                <w:rFonts w:ascii="Arial" w:hAnsi="Arial" w:cs="Arial"/>
                <w:sz w:val="16"/>
                <w:szCs w:val="16"/>
              </w:rPr>
              <w:t xml:space="preserve"> +/- 0.01)</w:t>
            </w:r>
          </w:p>
          <w:p w14:paraId="7D419CAD" w14:textId="77777777" w:rsidR="00FC2379" w:rsidRPr="00FC2379" w:rsidRDefault="00FC2379" w:rsidP="00FC2379">
            <w:pPr>
              <w:rPr>
                <w:rFonts w:ascii="Arial" w:hAnsi="Arial" w:cs="Arial"/>
                <w:sz w:val="16"/>
                <w:szCs w:val="16"/>
              </w:rPr>
            </w:pPr>
            <w:r w:rsidRPr="00FC2379">
              <w:rPr>
                <w:rFonts w:ascii="Arial" w:hAnsi="Arial" w:cs="Arial"/>
                <w:sz w:val="16"/>
                <w:szCs w:val="16"/>
              </w:rPr>
              <w:t>Ekman (0.74 +/- 0.01)</w:t>
            </w:r>
          </w:p>
          <w:p w14:paraId="31FD23E0" w14:textId="35272CB3" w:rsidR="005D4815" w:rsidRPr="00453CF8" w:rsidRDefault="00FC2379" w:rsidP="00FC2379">
            <w:pPr>
              <w:rPr>
                <w:rFonts w:ascii="Arial" w:hAnsi="Arial" w:cs="Arial"/>
                <w:sz w:val="16"/>
                <w:szCs w:val="16"/>
              </w:rPr>
            </w:pPr>
            <w:r w:rsidRPr="00FC2379">
              <w:rPr>
                <w:rFonts w:ascii="Arial" w:hAnsi="Arial" w:cs="Arial"/>
                <w:sz w:val="16"/>
                <w:szCs w:val="16"/>
              </w:rPr>
              <w:t xml:space="preserve">Stokes (0.06 +/- </w:t>
            </w:r>
            <w:r>
              <w:rPr>
                <w:rFonts w:ascii="Arial" w:hAnsi="Arial" w:cs="Arial"/>
                <w:sz w:val="16"/>
                <w:szCs w:val="16"/>
              </w:rPr>
              <w:t>&lt;</w:t>
            </w:r>
            <w:r w:rsidRPr="00FC2379">
              <w:rPr>
                <w:rFonts w:ascii="Arial" w:hAnsi="Arial" w:cs="Arial"/>
                <w:sz w:val="16"/>
                <w:szCs w:val="16"/>
              </w:rPr>
              <w:t>0.0</w:t>
            </w:r>
            <w:r>
              <w:rPr>
                <w:rFonts w:ascii="Arial" w:hAnsi="Arial" w:cs="Arial"/>
                <w:sz w:val="16"/>
                <w:szCs w:val="16"/>
              </w:rPr>
              <w:t>1</w:t>
            </w:r>
            <w:r w:rsidRPr="00FC2379">
              <w:rPr>
                <w:rFonts w:ascii="Arial" w:hAnsi="Arial" w:cs="Arial"/>
                <w:sz w:val="16"/>
                <w:szCs w:val="16"/>
              </w:rPr>
              <w:t>)</w:t>
            </w:r>
          </w:p>
        </w:tc>
      </w:tr>
      <w:tr w:rsidR="005D4815" w14:paraId="4AC5E636" w14:textId="77777777" w:rsidTr="00CE757F">
        <w:trPr>
          <w:trHeight w:val="67"/>
        </w:trPr>
        <w:tc>
          <w:tcPr>
            <w:tcW w:w="1418" w:type="dxa"/>
          </w:tcPr>
          <w:p w14:paraId="5961ECEE" w14:textId="509D44D1" w:rsidR="005D4815" w:rsidRDefault="005D4815" w:rsidP="001668C4">
            <w:pPr>
              <w:rPr>
                <w:rFonts w:ascii="Arial" w:hAnsi="Arial" w:cs="Arial"/>
                <w:sz w:val="16"/>
                <w:szCs w:val="16"/>
              </w:rPr>
            </w:pPr>
            <w:r>
              <w:rPr>
                <w:rFonts w:ascii="Arial" w:hAnsi="Arial" w:cs="Arial"/>
                <w:sz w:val="16"/>
                <w:szCs w:val="16"/>
              </w:rPr>
              <w:t>California coast (</w:t>
            </w:r>
            <w:r w:rsidRPr="00F61D14">
              <w:rPr>
                <w:rFonts w:ascii="Arial" w:hAnsi="Arial" w:cs="Arial"/>
                <w:sz w:val="16"/>
                <w:szCs w:val="16"/>
              </w:rPr>
              <w:t>Woodson, 2013</w:t>
            </w:r>
            <w:r>
              <w:rPr>
                <w:rFonts w:ascii="Arial" w:hAnsi="Arial" w:cs="Arial"/>
                <w:sz w:val="16"/>
                <w:szCs w:val="16"/>
              </w:rPr>
              <w:t>)</w:t>
            </w:r>
          </w:p>
        </w:tc>
        <w:tc>
          <w:tcPr>
            <w:tcW w:w="1525" w:type="dxa"/>
          </w:tcPr>
          <w:p w14:paraId="3575FE8D" w14:textId="7AE387C7" w:rsidR="005D4815" w:rsidRDefault="005D4815" w:rsidP="001668C4">
            <w:pPr>
              <w:rPr>
                <w:rFonts w:ascii="Arial" w:hAnsi="Arial" w:cs="Arial"/>
                <w:sz w:val="16"/>
                <w:szCs w:val="16"/>
              </w:rPr>
            </w:pPr>
            <w:r w:rsidRPr="001668C4">
              <w:rPr>
                <w:rFonts w:ascii="Arial" w:hAnsi="Arial" w:cs="Arial"/>
                <w:sz w:val="16"/>
                <w:szCs w:val="16"/>
              </w:rPr>
              <w:t>October-March, non-upwelling season</w:t>
            </w:r>
            <w:r w:rsidRPr="007B5455">
              <w:rPr>
                <w:rFonts w:ascii="Arial" w:hAnsi="Arial" w:cs="Arial"/>
                <w:sz w:val="16"/>
                <w:szCs w:val="16"/>
              </w:rPr>
              <w:t>, 2004 to 2009</w:t>
            </w:r>
          </w:p>
        </w:tc>
        <w:tc>
          <w:tcPr>
            <w:tcW w:w="1169" w:type="dxa"/>
          </w:tcPr>
          <w:p w14:paraId="0AB33A06" w14:textId="70CD4B88" w:rsidR="005D4815" w:rsidRDefault="005D4815" w:rsidP="00051AD6">
            <w:pPr>
              <w:rPr>
                <w:rFonts w:ascii="Arial" w:hAnsi="Arial" w:cs="Arial"/>
                <w:sz w:val="16"/>
                <w:szCs w:val="16"/>
              </w:rPr>
            </w:pPr>
            <w:r w:rsidRPr="00BF2A53">
              <w:rPr>
                <w:rFonts w:ascii="Arial" w:hAnsi="Arial" w:cs="Arial"/>
                <w:sz w:val="16"/>
                <w:szCs w:val="16"/>
              </w:rPr>
              <w:t>0.08 (+/- 0.07)</w:t>
            </w:r>
          </w:p>
        </w:tc>
        <w:tc>
          <w:tcPr>
            <w:tcW w:w="2126" w:type="dxa"/>
          </w:tcPr>
          <w:p w14:paraId="7DE0B8F4" w14:textId="77777777" w:rsidR="005D4815" w:rsidRPr="00256C19" w:rsidRDefault="005D4815" w:rsidP="005D4815">
            <w:pPr>
              <w:rPr>
                <w:rFonts w:ascii="Arial" w:hAnsi="Arial" w:cs="Arial"/>
                <w:sz w:val="16"/>
                <w:szCs w:val="16"/>
              </w:rPr>
            </w:pPr>
            <w:r w:rsidRPr="00256C19">
              <w:rPr>
                <w:rFonts w:ascii="Arial" w:hAnsi="Arial" w:cs="Arial"/>
                <w:sz w:val="16"/>
                <w:szCs w:val="16"/>
              </w:rPr>
              <w:t>Geostrophic (0.25 +/- 0.16)</w:t>
            </w:r>
          </w:p>
          <w:p w14:paraId="31246FD0" w14:textId="77777777" w:rsidR="005D4815" w:rsidRPr="00256C19" w:rsidRDefault="005D4815" w:rsidP="005D4815">
            <w:pPr>
              <w:rPr>
                <w:rFonts w:ascii="Arial" w:hAnsi="Arial" w:cs="Arial"/>
                <w:sz w:val="16"/>
                <w:szCs w:val="16"/>
              </w:rPr>
            </w:pPr>
            <w:r w:rsidRPr="00256C19">
              <w:rPr>
                <w:rFonts w:ascii="Arial" w:hAnsi="Arial" w:cs="Arial"/>
                <w:sz w:val="16"/>
                <w:szCs w:val="16"/>
              </w:rPr>
              <w:t>Ekman (0.39 +/- 0.21)</w:t>
            </w:r>
          </w:p>
          <w:p w14:paraId="18C5A0A5" w14:textId="5DE24C1D" w:rsidR="005D4815" w:rsidRDefault="005D4815" w:rsidP="001668C4">
            <w:pPr>
              <w:rPr>
                <w:rFonts w:ascii="Arial" w:hAnsi="Arial" w:cs="Arial"/>
                <w:sz w:val="16"/>
                <w:szCs w:val="16"/>
              </w:rPr>
            </w:pPr>
            <w:r w:rsidRPr="00256C19">
              <w:rPr>
                <w:rFonts w:ascii="Arial" w:hAnsi="Arial" w:cs="Arial"/>
                <w:sz w:val="16"/>
                <w:szCs w:val="16"/>
              </w:rPr>
              <w:t>Stokes (0.36 +/- 0.19)</w:t>
            </w:r>
          </w:p>
        </w:tc>
        <w:tc>
          <w:tcPr>
            <w:tcW w:w="1168" w:type="dxa"/>
          </w:tcPr>
          <w:p w14:paraId="53A4DF86" w14:textId="0C275F81" w:rsidR="005D4815" w:rsidRPr="00DE0978" w:rsidRDefault="00FC2379" w:rsidP="007402E0">
            <w:pPr>
              <w:rPr>
                <w:rFonts w:ascii="Arial" w:hAnsi="Arial" w:cs="Arial"/>
                <w:sz w:val="16"/>
                <w:szCs w:val="16"/>
              </w:rPr>
            </w:pPr>
            <w:r w:rsidRPr="00FC2379">
              <w:rPr>
                <w:rFonts w:ascii="Arial" w:hAnsi="Arial" w:cs="Arial"/>
                <w:sz w:val="16"/>
                <w:szCs w:val="16"/>
              </w:rPr>
              <w:t xml:space="preserve">0.08 (+/- </w:t>
            </w:r>
            <w:r>
              <w:rPr>
                <w:rFonts w:ascii="Arial" w:hAnsi="Arial" w:cs="Arial"/>
                <w:sz w:val="16"/>
                <w:szCs w:val="16"/>
              </w:rPr>
              <w:t>&lt;</w:t>
            </w:r>
            <w:r w:rsidRPr="00FC2379">
              <w:rPr>
                <w:rFonts w:ascii="Arial" w:hAnsi="Arial" w:cs="Arial"/>
                <w:sz w:val="16"/>
                <w:szCs w:val="16"/>
              </w:rPr>
              <w:t>0.0</w:t>
            </w:r>
            <w:r>
              <w:rPr>
                <w:rFonts w:ascii="Arial" w:hAnsi="Arial" w:cs="Arial"/>
                <w:sz w:val="16"/>
                <w:szCs w:val="16"/>
              </w:rPr>
              <w:t>1</w:t>
            </w:r>
            <w:r w:rsidRPr="00FC2379">
              <w:rPr>
                <w:rFonts w:ascii="Arial" w:hAnsi="Arial" w:cs="Arial"/>
                <w:sz w:val="16"/>
                <w:szCs w:val="16"/>
              </w:rPr>
              <w:t>)</w:t>
            </w:r>
          </w:p>
        </w:tc>
        <w:tc>
          <w:tcPr>
            <w:tcW w:w="2234" w:type="dxa"/>
          </w:tcPr>
          <w:p w14:paraId="2E836D27" w14:textId="77777777" w:rsidR="00FC2379" w:rsidRPr="00FC2379" w:rsidRDefault="00FC2379" w:rsidP="00FC2379">
            <w:pPr>
              <w:rPr>
                <w:rFonts w:ascii="Arial" w:hAnsi="Arial" w:cs="Arial"/>
                <w:sz w:val="16"/>
                <w:szCs w:val="16"/>
              </w:rPr>
            </w:pPr>
            <w:r w:rsidRPr="00FC2379">
              <w:rPr>
                <w:rFonts w:ascii="Arial" w:hAnsi="Arial" w:cs="Arial"/>
                <w:sz w:val="16"/>
                <w:szCs w:val="16"/>
              </w:rPr>
              <w:t>Geostrophic (0.24 +/- 0.01)</w:t>
            </w:r>
          </w:p>
          <w:p w14:paraId="02FF410C" w14:textId="6D82C8C6" w:rsidR="00FC2379" w:rsidRPr="00FC2379" w:rsidRDefault="00FC2379" w:rsidP="00FC2379">
            <w:pPr>
              <w:rPr>
                <w:rFonts w:ascii="Arial" w:hAnsi="Arial" w:cs="Arial"/>
                <w:sz w:val="16"/>
                <w:szCs w:val="16"/>
              </w:rPr>
            </w:pPr>
            <w:r w:rsidRPr="00FC2379">
              <w:rPr>
                <w:rFonts w:ascii="Arial" w:hAnsi="Arial" w:cs="Arial"/>
                <w:sz w:val="16"/>
                <w:szCs w:val="16"/>
              </w:rPr>
              <w:t>Ekman (0.4</w:t>
            </w:r>
            <w:r>
              <w:rPr>
                <w:rFonts w:ascii="Arial" w:hAnsi="Arial" w:cs="Arial"/>
                <w:sz w:val="16"/>
                <w:szCs w:val="16"/>
              </w:rPr>
              <w:t>0</w:t>
            </w:r>
            <w:r w:rsidRPr="00FC2379">
              <w:rPr>
                <w:rFonts w:ascii="Arial" w:hAnsi="Arial" w:cs="Arial"/>
                <w:sz w:val="16"/>
                <w:szCs w:val="16"/>
              </w:rPr>
              <w:t xml:space="preserve"> +/- 0.02)</w:t>
            </w:r>
          </w:p>
          <w:p w14:paraId="1CCB5761" w14:textId="156F0E9A" w:rsidR="005D4815" w:rsidRDefault="00FC2379" w:rsidP="00FC2379">
            <w:pPr>
              <w:rPr>
                <w:rFonts w:ascii="Arial" w:hAnsi="Arial" w:cs="Arial"/>
                <w:sz w:val="16"/>
                <w:szCs w:val="16"/>
              </w:rPr>
            </w:pPr>
            <w:r w:rsidRPr="00FC2379">
              <w:rPr>
                <w:rFonts w:ascii="Arial" w:hAnsi="Arial" w:cs="Arial"/>
                <w:sz w:val="16"/>
                <w:szCs w:val="16"/>
              </w:rPr>
              <w:t>Stokes (0.36 +/- 0.01)</w:t>
            </w:r>
          </w:p>
        </w:tc>
      </w:tr>
      <w:tr w:rsidR="005D4815" w14:paraId="28B8DB33" w14:textId="77777777" w:rsidTr="00CE757F">
        <w:trPr>
          <w:trHeight w:val="67"/>
        </w:trPr>
        <w:tc>
          <w:tcPr>
            <w:tcW w:w="1418" w:type="dxa"/>
          </w:tcPr>
          <w:p w14:paraId="251D877A" w14:textId="08E28F10" w:rsidR="005D4815" w:rsidRPr="00082AC7" w:rsidRDefault="005D4815" w:rsidP="001668C4">
            <w:pPr>
              <w:rPr>
                <w:rFonts w:ascii="Arial" w:hAnsi="Arial" w:cs="Arial"/>
                <w:sz w:val="16"/>
                <w:szCs w:val="16"/>
              </w:rPr>
            </w:pPr>
            <w:r w:rsidRPr="00082AC7">
              <w:rPr>
                <w:rFonts w:ascii="Arial" w:hAnsi="Arial" w:cs="Arial"/>
                <w:sz w:val="16"/>
                <w:szCs w:val="16"/>
              </w:rPr>
              <w:t>Eastern Indian Ocean, Western Australia</w:t>
            </w:r>
          </w:p>
          <w:p w14:paraId="78E30F56" w14:textId="77777777" w:rsidR="005D4815" w:rsidRPr="00082AC7" w:rsidRDefault="005D4815" w:rsidP="001668C4">
            <w:pPr>
              <w:rPr>
                <w:rFonts w:ascii="Arial" w:hAnsi="Arial" w:cs="Arial"/>
                <w:sz w:val="16"/>
                <w:szCs w:val="16"/>
              </w:rPr>
            </w:pPr>
            <w:r w:rsidRPr="00082AC7">
              <w:rPr>
                <w:rFonts w:ascii="Arial" w:hAnsi="Arial" w:cs="Arial"/>
                <w:sz w:val="16"/>
                <w:szCs w:val="16"/>
              </w:rPr>
              <w:t>(Waite et al., 2016)</w:t>
            </w:r>
          </w:p>
        </w:tc>
        <w:tc>
          <w:tcPr>
            <w:tcW w:w="1525" w:type="dxa"/>
          </w:tcPr>
          <w:p w14:paraId="40AC8DDA" w14:textId="3B364E19" w:rsidR="005D4815" w:rsidRPr="0069671B" w:rsidRDefault="005D4815" w:rsidP="001668C4">
            <w:pPr>
              <w:rPr>
                <w:rFonts w:ascii="Arial" w:hAnsi="Arial" w:cs="Arial"/>
                <w:sz w:val="16"/>
                <w:szCs w:val="16"/>
                <w:highlight w:val="yellow"/>
              </w:rPr>
            </w:pPr>
            <w:r w:rsidRPr="001668C4">
              <w:rPr>
                <w:rFonts w:ascii="Arial" w:hAnsi="Arial" w:cs="Arial"/>
                <w:sz w:val="16"/>
                <w:szCs w:val="16"/>
              </w:rPr>
              <w:t>May 2006 (spring)</w:t>
            </w:r>
          </w:p>
        </w:tc>
        <w:tc>
          <w:tcPr>
            <w:tcW w:w="1169" w:type="dxa"/>
          </w:tcPr>
          <w:p w14:paraId="36CAC83A" w14:textId="66F940F9" w:rsidR="005D4815" w:rsidRPr="0069671B" w:rsidRDefault="005D4815" w:rsidP="00051AD6">
            <w:pPr>
              <w:rPr>
                <w:rFonts w:ascii="Arial" w:hAnsi="Arial" w:cs="Arial"/>
                <w:sz w:val="16"/>
                <w:szCs w:val="16"/>
                <w:highlight w:val="yellow"/>
              </w:rPr>
            </w:pPr>
            <w:r w:rsidRPr="00BF2A53">
              <w:rPr>
                <w:rFonts w:ascii="Arial" w:hAnsi="Arial" w:cs="Arial"/>
                <w:sz w:val="16"/>
                <w:szCs w:val="16"/>
              </w:rPr>
              <w:t>0.11 (+/- 0.21)</w:t>
            </w:r>
          </w:p>
        </w:tc>
        <w:tc>
          <w:tcPr>
            <w:tcW w:w="2126" w:type="dxa"/>
          </w:tcPr>
          <w:p w14:paraId="3242531A" w14:textId="77777777" w:rsidR="005D4815" w:rsidRPr="00256C19" w:rsidRDefault="005D4815" w:rsidP="005D4815">
            <w:pPr>
              <w:rPr>
                <w:rFonts w:ascii="Arial" w:hAnsi="Arial" w:cs="Arial"/>
                <w:sz w:val="16"/>
                <w:szCs w:val="16"/>
              </w:rPr>
            </w:pPr>
            <w:r w:rsidRPr="00256C19">
              <w:rPr>
                <w:rFonts w:ascii="Arial" w:hAnsi="Arial" w:cs="Arial"/>
                <w:sz w:val="16"/>
                <w:szCs w:val="16"/>
              </w:rPr>
              <w:t>Geostrophic (0.8 +/- 0.18)</w:t>
            </w:r>
          </w:p>
          <w:p w14:paraId="357AE6F6" w14:textId="77777777" w:rsidR="005D4815" w:rsidRPr="00256C19" w:rsidRDefault="005D4815" w:rsidP="005D4815">
            <w:pPr>
              <w:rPr>
                <w:rFonts w:ascii="Arial" w:hAnsi="Arial" w:cs="Arial"/>
                <w:sz w:val="16"/>
                <w:szCs w:val="16"/>
              </w:rPr>
            </w:pPr>
            <w:r w:rsidRPr="00256C19">
              <w:rPr>
                <w:rFonts w:ascii="Arial" w:hAnsi="Arial" w:cs="Arial"/>
                <w:sz w:val="16"/>
                <w:szCs w:val="16"/>
              </w:rPr>
              <w:t>Ekman (0.09 +/- 0.08)</w:t>
            </w:r>
          </w:p>
          <w:p w14:paraId="1C701F5B" w14:textId="46FB2F07" w:rsidR="005D4815" w:rsidRPr="0069671B" w:rsidRDefault="005D4815" w:rsidP="007B5455">
            <w:pPr>
              <w:rPr>
                <w:rFonts w:ascii="Arial" w:hAnsi="Arial" w:cs="Arial"/>
                <w:sz w:val="16"/>
                <w:szCs w:val="16"/>
                <w:highlight w:val="yellow"/>
              </w:rPr>
            </w:pPr>
            <w:r w:rsidRPr="00256C19">
              <w:rPr>
                <w:rFonts w:ascii="Arial" w:hAnsi="Arial" w:cs="Arial"/>
                <w:sz w:val="16"/>
                <w:szCs w:val="16"/>
              </w:rPr>
              <w:t>Stokes (0.11 +/- 0.11)</w:t>
            </w:r>
          </w:p>
        </w:tc>
        <w:tc>
          <w:tcPr>
            <w:tcW w:w="1168" w:type="dxa"/>
          </w:tcPr>
          <w:p w14:paraId="22166F3F" w14:textId="0B58ECD8" w:rsidR="005D4815" w:rsidRPr="00145D31" w:rsidRDefault="00FC2379" w:rsidP="001668C4">
            <w:pPr>
              <w:rPr>
                <w:rFonts w:ascii="Arial" w:hAnsi="Arial" w:cs="Arial"/>
                <w:sz w:val="16"/>
                <w:szCs w:val="16"/>
              </w:rPr>
            </w:pPr>
            <w:r w:rsidRPr="00FC2379">
              <w:rPr>
                <w:rFonts w:ascii="Arial" w:hAnsi="Arial" w:cs="Arial"/>
                <w:sz w:val="16"/>
                <w:szCs w:val="16"/>
              </w:rPr>
              <w:t>0.1</w:t>
            </w:r>
            <w:r>
              <w:rPr>
                <w:rFonts w:ascii="Arial" w:hAnsi="Arial" w:cs="Arial"/>
                <w:sz w:val="16"/>
                <w:szCs w:val="16"/>
              </w:rPr>
              <w:t>0</w:t>
            </w:r>
            <w:r w:rsidRPr="00FC2379">
              <w:rPr>
                <w:rFonts w:ascii="Arial" w:hAnsi="Arial" w:cs="Arial"/>
                <w:sz w:val="16"/>
                <w:szCs w:val="16"/>
              </w:rPr>
              <w:t xml:space="preserve"> (+/- 0.03)</w:t>
            </w:r>
          </w:p>
        </w:tc>
        <w:tc>
          <w:tcPr>
            <w:tcW w:w="2234" w:type="dxa"/>
          </w:tcPr>
          <w:p w14:paraId="6567EA03" w14:textId="77777777" w:rsidR="00FC2379" w:rsidRPr="00FC2379" w:rsidRDefault="00FC2379" w:rsidP="00FC2379">
            <w:pPr>
              <w:rPr>
                <w:rFonts w:ascii="Arial" w:hAnsi="Arial" w:cs="Arial"/>
                <w:sz w:val="16"/>
                <w:szCs w:val="16"/>
              </w:rPr>
            </w:pPr>
            <w:r w:rsidRPr="00FC2379">
              <w:rPr>
                <w:rFonts w:ascii="Arial" w:hAnsi="Arial" w:cs="Arial"/>
                <w:sz w:val="16"/>
                <w:szCs w:val="16"/>
              </w:rPr>
              <w:t>Geostrophic (0.76 +/- 0.04)</w:t>
            </w:r>
          </w:p>
          <w:p w14:paraId="5E8965C8" w14:textId="77777777" w:rsidR="00FC2379" w:rsidRPr="00FC2379" w:rsidRDefault="00FC2379" w:rsidP="00FC2379">
            <w:pPr>
              <w:rPr>
                <w:rFonts w:ascii="Arial" w:hAnsi="Arial" w:cs="Arial"/>
                <w:sz w:val="16"/>
                <w:szCs w:val="16"/>
              </w:rPr>
            </w:pPr>
            <w:r w:rsidRPr="00FC2379">
              <w:rPr>
                <w:rFonts w:ascii="Arial" w:hAnsi="Arial" w:cs="Arial"/>
                <w:sz w:val="16"/>
                <w:szCs w:val="16"/>
              </w:rPr>
              <w:t>Ekman (0.11 +/- 0.02)</w:t>
            </w:r>
          </w:p>
          <w:p w14:paraId="58128AB0" w14:textId="77777777" w:rsidR="00FC2379" w:rsidRPr="00FC2379" w:rsidRDefault="00FC2379" w:rsidP="00FC2379">
            <w:pPr>
              <w:rPr>
                <w:rFonts w:ascii="Arial" w:hAnsi="Arial" w:cs="Arial"/>
                <w:sz w:val="16"/>
                <w:szCs w:val="16"/>
              </w:rPr>
            </w:pPr>
            <w:r w:rsidRPr="00FC2379">
              <w:rPr>
                <w:rFonts w:ascii="Arial" w:hAnsi="Arial" w:cs="Arial"/>
                <w:sz w:val="16"/>
                <w:szCs w:val="16"/>
              </w:rPr>
              <w:t>Stokes (0.14 +/- 0.03)</w:t>
            </w:r>
          </w:p>
          <w:p w14:paraId="39D0430A" w14:textId="574C34A2" w:rsidR="005D4815" w:rsidRPr="0069671B" w:rsidRDefault="005D4815" w:rsidP="00B13BE7">
            <w:pPr>
              <w:rPr>
                <w:rFonts w:ascii="Arial" w:hAnsi="Arial" w:cs="Arial"/>
                <w:sz w:val="16"/>
                <w:szCs w:val="16"/>
                <w:highlight w:val="yellow"/>
              </w:rPr>
            </w:pPr>
          </w:p>
        </w:tc>
      </w:tr>
      <w:tr w:rsidR="005D4815" w14:paraId="7DE1E900" w14:textId="77777777" w:rsidTr="00CE757F">
        <w:trPr>
          <w:trHeight w:val="67"/>
        </w:trPr>
        <w:tc>
          <w:tcPr>
            <w:tcW w:w="1418" w:type="dxa"/>
          </w:tcPr>
          <w:p w14:paraId="56BE03C6" w14:textId="0960522B" w:rsidR="005D4815" w:rsidRPr="00082AC7" w:rsidRDefault="005D4815" w:rsidP="001668C4">
            <w:pPr>
              <w:rPr>
                <w:rFonts w:ascii="Arial" w:hAnsi="Arial" w:cs="Arial"/>
                <w:sz w:val="16"/>
                <w:szCs w:val="16"/>
              </w:rPr>
            </w:pPr>
            <w:r w:rsidRPr="00082AC7">
              <w:rPr>
                <w:rFonts w:ascii="Arial" w:hAnsi="Arial" w:cs="Arial"/>
                <w:sz w:val="16"/>
                <w:szCs w:val="16"/>
              </w:rPr>
              <w:t>East China Sea (Wei, 2013)</w:t>
            </w:r>
          </w:p>
        </w:tc>
        <w:tc>
          <w:tcPr>
            <w:tcW w:w="1525" w:type="dxa"/>
          </w:tcPr>
          <w:p w14:paraId="1A8F955B" w14:textId="4E3CFE6C" w:rsidR="005D4815" w:rsidRPr="0069671B" w:rsidRDefault="005D4815" w:rsidP="001668C4">
            <w:pPr>
              <w:rPr>
                <w:rFonts w:ascii="Arial" w:hAnsi="Arial" w:cs="Arial"/>
                <w:sz w:val="16"/>
                <w:szCs w:val="16"/>
                <w:highlight w:val="yellow"/>
              </w:rPr>
            </w:pPr>
            <w:r w:rsidRPr="001668C4">
              <w:rPr>
                <w:rFonts w:ascii="Arial" w:hAnsi="Arial" w:cs="Arial"/>
                <w:sz w:val="16"/>
                <w:szCs w:val="16"/>
              </w:rPr>
              <w:t xml:space="preserve">April 1987 to January </w:t>
            </w:r>
            <w:r w:rsidRPr="001668C4" w:rsidDel="00087B7B">
              <w:rPr>
                <w:rFonts w:ascii="Arial" w:hAnsi="Arial" w:cs="Arial"/>
                <w:sz w:val="16"/>
                <w:szCs w:val="16"/>
              </w:rPr>
              <w:t>-</w:t>
            </w:r>
            <w:r w:rsidRPr="001668C4">
              <w:rPr>
                <w:rFonts w:ascii="Arial" w:hAnsi="Arial" w:cs="Arial"/>
                <w:sz w:val="16"/>
                <w:szCs w:val="16"/>
              </w:rPr>
              <w:t>2010 (calculated for January 1993 to January 2010)</w:t>
            </w:r>
          </w:p>
        </w:tc>
        <w:tc>
          <w:tcPr>
            <w:tcW w:w="1169" w:type="dxa"/>
          </w:tcPr>
          <w:p w14:paraId="11617D3B" w14:textId="2322ACB4" w:rsidR="005D4815" w:rsidRPr="0069671B" w:rsidRDefault="005D4815" w:rsidP="001668C4">
            <w:pPr>
              <w:rPr>
                <w:rFonts w:ascii="Arial" w:hAnsi="Arial" w:cs="Arial"/>
                <w:sz w:val="16"/>
                <w:szCs w:val="16"/>
                <w:highlight w:val="yellow"/>
              </w:rPr>
            </w:pPr>
            <w:r w:rsidRPr="00BF2A53">
              <w:rPr>
                <w:rFonts w:ascii="Arial" w:hAnsi="Arial" w:cs="Arial"/>
                <w:sz w:val="16"/>
                <w:szCs w:val="16"/>
              </w:rPr>
              <w:t>-0.14 (+/- 0.26)</w:t>
            </w:r>
          </w:p>
        </w:tc>
        <w:tc>
          <w:tcPr>
            <w:tcW w:w="2126" w:type="dxa"/>
          </w:tcPr>
          <w:p w14:paraId="52774301" w14:textId="77777777" w:rsidR="005D4815" w:rsidRPr="00256C19" w:rsidRDefault="005D4815" w:rsidP="005D4815">
            <w:pPr>
              <w:rPr>
                <w:rFonts w:ascii="Arial" w:hAnsi="Arial" w:cs="Arial"/>
                <w:sz w:val="16"/>
                <w:szCs w:val="16"/>
              </w:rPr>
            </w:pPr>
            <w:r w:rsidRPr="00256C19">
              <w:rPr>
                <w:rFonts w:ascii="Arial" w:hAnsi="Arial" w:cs="Arial"/>
                <w:sz w:val="16"/>
                <w:szCs w:val="16"/>
              </w:rPr>
              <w:t>Geostrophic (0.78 +/- 0.22)</w:t>
            </w:r>
          </w:p>
          <w:p w14:paraId="44525EEC" w14:textId="77777777" w:rsidR="005D4815" w:rsidRPr="00256C19" w:rsidRDefault="005D4815" w:rsidP="005D4815">
            <w:pPr>
              <w:rPr>
                <w:rFonts w:ascii="Arial" w:hAnsi="Arial" w:cs="Arial"/>
                <w:sz w:val="16"/>
                <w:szCs w:val="16"/>
              </w:rPr>
            </w:pPr>
            <w:r w:rsidRPr="00256C19">
              <w:rPr>
                <w:rFonts w:ascii="Arial" w:hAnsi="Arial" w:cs="Arial"/>
                <w:sz w:val="16"/>
                <w:szCs w:val="16"/>
              </w:rPr>
              <w:t>Ekman (0.22 +/- 0.22)</w:t>
            </w:r>
          </w:p>
          <w:p w14:paraId="640E0A9C" w14:textId="5621E6CB" w:rsidR="005D4815" w:rsidRPr="0069671B" w:rsidRDefault="005D4815" w:rsidP="007B5455">
            <w:pPr>
              <w:rPr>
                <w:rFonts w:ascii="Arial" w:hAnsi="Arial" w:cs="Arial"/>
                <w:sz w:val="16"/>
                <w:szCs w:val="16"/>
                <w:highlight w:val="yellow"/>
              </w:rPr>
            </w:pPr>
            <w:r w:rsidRPr="00256C19">
              <w:rPr>
                <w:rFonts w:ascii="Arial" w:hAnsi="Arial" w:cs="Arial"/>
                <w:sz w:val="16"/>
                <w:szCs w:val="16"/>
              </w:rPr>
              <w:t>Stokes (</w:t>
            </w:r>
            <w:r w:rsidR="00572170">
              <w:rPr>
                <w:rFonts w:ascii="Arial" w:hAnsi="Arial" w:cs="Arial"/>
                <w:sz w:val="16"/>
                <w:szCs w:val="16"/>
              </w:rPr>
              <w:t>&lt;</w:t>
            </w:r>
            <w:r w:rsidRPr="00256C19">
              <w:rPr>
                <w:rFonts w:ascii="Arial" w:hAnsi="Arial" w:cs="Arial"/>
                <w:sz w:val="16"/>
                <w:szCs w:val="16"/>
              </w:rPr>
              <w:t>0.0</w:t>
            </w:r>
            <w:r w:rsidR="00572170">
              <w:rPr>
                <w:rFonts w:ascii="Arial" w:hAnsi="Arial" w:cs="Arial"/>
                <w:sz w:val="16"/>
                <w:szCs w:val="16"/>
              </w:rPr>
              <w:t>1</w:t>
            </w:r>
            <w:r w:rsidRPr="00256C19">
              <w:rPr>
                <w:rFonts w:ascii="Arial" w:hAnsi="Arial" w:cs="Arial"/>
                <w:sz w:val="16"/>
                <w:szCs w:val="16"/>
              </w:rPr>
              <w:t xml:space="preserve"> +/- 0.03)</w:t>
            </w:r>
          </w:p>
        </w:tc>
        <w:tc>
          <w:tcPr>
            <w:tcW w:w="1168" w:type="dxa"/>
          </w:tcPr>
          <w:p w14:paraId="61ABE9D5" w14:textId="2C5D9F54" w:rsidR="005D4815" w:rsidRPr="00145D31" w:rsidRDefault="00FC2379" w:rsidP="001668C4">
            <w:pPr>
              <w:rPr>
                <w:rFonts w:ascii="Arial" w:hAnsi="Arial" w:cs="Arial"/>
                <w:sz w:val="16"/>
                <w:szCs w:val="16"/>
              </w:rPr>
            </w:pPr>
            <w:r w:rsidRPr="00FC2379">
              <w:rPr>
                <w:rFonts w:ascii="Arial" w:hAnsi="Arial" w:cs="Arial"/>
                <w:sz w:val="16"/>
                <w:szCs w:val="16"/>
              </w:rPr>
              <w:t>-0.1</w:t>
            </w:r>
            <w:r>
              <w:rPr>
                <w:rFonts w:ascii="Arial" w:hAnsi="Arial" w:cs="Arial"/>
                <w:sz w:val="16"/>
                <w:szCs w:val="16"/>
              </w:rPr>
              <w:t>0</w:t>
            </w:r>
            <w:r w:rsidRPr="00FC2379">
              <w:rPr>
                <w:rFonts w:ascii="Arial" w:hAnsi="Arial" w:cs="Arial"/>
                <w:sz w:val="16"/>
                <w:szCs w:val="16"/>
              </w:rPr>
              <w:t xml:space="preserve"> (+/- 0.09)</w:t>
            </w:r>
          </w:p>
        </w:tc>
        <w:tc>
          <w:tcPr>
            <w:tcW w:w="2234" w:type="dxa"/>
          </w:tcPr>
          <w:p w14:paraId="7D3C1E79" w14:textId="77777777" w:rsidR="00FC2379" w:rsidRPr="00FC2379" w:rsidRDefault="00FC2379" w:rsidP="00FC2379">
            <w:pPr>
              <w:rPr>
                <w:rFonts w:ascii="Arial" w:hAnsi="Arial" w:cs="Arial"/>
                <w:sz w:val="16"/>
                <w:szCs w:val="16"/>
              </w:rPr>
            </w:pPr>
            <w:r w:rsidRPr="00FC2379">
              <w:rPr>
                <w:rFonts w:ascii="Arial" w:hAnsi="Arial" w:cs="Arial"/>
                <w:sz w:val="16"/>
                <w:szCs w:val="16"/>
              </w:rPr>
              <w:t>Geostrophic (0.73 +/- 0.07)</w:t>
            </w:r>
          </w:p>
          <w:p w14:paraId="066A0072" w14:textId="77777777" w:rsidR="00FC2379" w:rsidRPr="00FC2379" w:rsidRDefault="00FC2379" w:rsidP="00FC2379">
            <w:pPr>
              <w:rPr>
                <w:rFonts w:ascii="Arial" w:hAnsi="Arial" w:cs="Arial"/>
                <w:sz w:val="16"/>
                <w:szCs w:val="16"/>
              </w:rPr>
            </w:pPr>
            <w:r w:rsidRPr="00FC2379">
              <w:rPr>
                <w:rFonts w:ascii="Arial" w:hAnsi="Arial" w:cs="Arial"/>
                <w:sz w:val="16"/>
                <w:szCs w:val="16"/>
              </w:rPr>
              <w:t>Ekman (0.26 +/- 0.08)</w:t>
            </w:r>
          </w:p>
          <w:p w14:paraId="2B9FCBE3" w14:textId="56C2D457" w:rsidR="00FC2379" w:rsidRPr="00FC2379" w:rsidRDefault="00FC2379" w:rsidP="00FC2379">
            <w:pPr>
              <w:rPr>
                <w:rFonts w:ascii="Arial" w:hAnsi="Arial" w:cs="Arial"/>
                <w:sz w:val="16"/>
                <w:szCs w:val="16"/>
              </w:rPr>
            </w:pPr>
            <w:r w:rsidRPr="00FC2379">
              <w:rPr>
                <w:rFonts w:ascii="Arial" w:hAnsi="Arial" w:cs="Arial"/>
                <w:sz w:val="16"/>
                <w:szCs w:val="16"/>
              </w:rPr>
              <w:t>Stokes (</w:t>
            </w:r>
            <w:r>
              <w:rPr>
                <w:rFonts w:ascii="Arial" w:hAnsi="Arial" w:cs="Arial"/>
                <w:sz w:val="16"/>
                <w:szCs w:val="16"/>
              </w:rPr>
              <w:t>&lt;</w:t>
            </w:r>
            <w:r w:rsidRPr="00FC2379">
              <w:rPr>
                <w:rFonts w:ascii="Arial" w:hAnsi="Arial" w:cs="Arial"/>
                <w:sz w:val="16"/>
                <w:szCs w:val="16"/>
              </w:rPr>
              <w:t>0.0</w:t>
            </w:r>
            <w:r>
              <w:rPr>
                <w:rFonts w:ascii="Arial" w:hAnsi="Arial" w:cs="Arial"/>
                <w:sz w:val="16"/>
                <w:szCs w:val="16"/>
              </w:rPr>
              <w:t>1</w:t>
            </w:r>
            <w:r w:rsidRPr="00FC2379">
              <w:rPr>
                <w:rFonts w:ascii="Arial" w:hAnsi="Arial" w:cs="Arial"/>
                <w:sz w:val="16"/>
                <w:szCs w:val="16"/>
              </w:rPr>
              <w:t xml:space="preserve"> +/- </w:t>
            </w:r>
            <w:r>
              <w:rPr>
                <w:rFonts w:ascii="Arial" w:hAnsi="Arial" w:cs="Arial"/>
                <w:sz w:val="16"/>
                <w:szCs w:val="16"/>
              </w:rPr>
              <w:t>&lt;</w:t>
            </w:r>
            <w:r w:rsidRPr="00FC2379">
              <w:rPr>
                <w:rFonts w:ascii="Arial" w:hAnsi="Arial" w:cs="Arial"/>
                <w:sz w:val="16"/>
                <w:szCs w:val="16"/>
              </w:rPr>
              <w:t>0.0</w:t>
            </w:r>
            <w:r>
              <w:rPr>
                <w:rFonts w:ascii="Arial" w:hAnsi="Arial" w:cs="Arial"/>
                <w:sz w:val="16"/>
                <w:szCs w:val="16"/>
              </w:rPr>
              <w:t>1</w:t>
            </w:r>
            <w:r w:rsidRPr="00FC2379">
              <w:rPr>
                <w:rFonts w:ascii="Arial" w:hAnsi="Arial" w:cs="Arial"/>
                <w:sz w:val="16"/>
                <w:szCs w:val="16"/>
              </w:rPr>
              <w:t>)</w:t>
            </w:r>
          </w:p>
          <w:p w14:paraId="52A3B160" w14:textId="2F46D089" w:rsidR="005D4815" w:rsidRPr="0069671B" w:rsidRDefault="005D4815" w:rsidP="001668C4">
            <w:pPr>
              <w:rPr>
                <w:rFonts w:ascii="Arial" w:hAnsi="Arial" w:cs="Arial"/>
                <w:sz w:val="16"/>
                <w:szCs w:val="16"/>
                <w:highlight w:val="yellow"/>
              </w:rPr>
            </w:pPr>
          </w:p>
        </w:tc>
      </w:tr>
    </w:tbl>
    <w:p w14:paraId="779DA396" w14:textId="393F1287" w:rsidR="006B6C4C" w:rsidRDefault="006B6C4C" w:rsidP="000005E9">
      <w:pPr>
        <w:spacing w:line="480" w:lineRule="auto"/>
        <w:rPr>
          <w:rFonts w:ascii="Arial" w:hAnsi="Arial" w:cs="Arial"/>
          <w:b/>
          <w:sz w:val="20"/>
          <w:szCs w:val="20"/>
        </w:rPr>
      </w:pPr>
    </w:p>
    <w:p w14:paraId="4F80C287" w14:textId="77777777" w:rsidR="006D0C2D" w:rsidRPr="00715BB8" w:rsidRDefault="006D0C2D" w:rsidP="00DF2C38">
      <w:pPr>
        <w:spacing w:line="480" w:lineRule="auto"/>
        <w:ind w:left="426" w:hanging="426"/>
        <w:rPr>
          <w:rFonts w:ascii="Arial" w:eastAsia="Times New Roman" w:hAnsi="Arial" w:cs="Arial"/>
          <w:sz w:val="20"/>
          <w:szCs w:val="20"/>
          <w:highlight w:val="yellow"/>
        </w:rPr>
      </w:pPr>
    </w:p>
    <w:p w14:paraId="585E3CF3" w14:textId="77777777" w:rsidR="00C050F2" w:rsidRPr="003C4313" w:rsidRDefault="00C050F2" w:rsidP="005F2CC9">
      <w:pPr>
        <w:spacing w:line="480" w:lineRule="auto"/>
        <w:rPr>
          <w:rFonts w:ascii="Arial" w:hAnsi="Arial" w:cs="Arial"/>
          <w:b/>
          <w:sz w:val="20"/>
          <w:szCs w:val="20"/>
        </w:rPr>
      </w:pPr>
    </w:p>
    <w:sectPr w:rsidR="00C050F2" w:rsidRPr="003C4313" w:rsidSect="009A74B7">
      <w:pgSz w:w="11900" w:h="16840"/>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Symbol">
    <w:panose1 w:val="00000000000000000000"/>
    <w:charset w:val="02"/>
    <w:family w:val="auto"/>
    <w:pitch w:val="variable"/>
    <w:sig w:usb0="00000000" w:usb1="10000000" w:usb2="00000000" w:usb3="00000000" w:csb0="80000000" w:csb1="00000000"/>
  </w:font>
  <w:font w:name="Cambria Math">
    <w:panose1 w:val="02040503050406030204"/>
    <w:charset w:val="00"/>
    <w:family w:val="auto"/>
    <w:pitch w:val="variable"/>
    <w:sig w:usb0="E00002FF" w:usb1="420024FF" w:usb2="00000000" w:usb3="00000000" w:csb0="0000019F" w:csb1="00000000"/>
  </w:font>
  <w:font w:name="American Typewriter">
    <w:panose1 w:val="02090604020004020304"/>
    <w:charset w:val="00"/>
    <w:family w:val="auto"/>
    <w:pitch w:val="variable"/>
    <w:sig w:usb0="A000006F" w:usb1="00000019" w:usb2="00000000" w:usb3="00000000" w:csb0="00000111" w:csb1="00000000"/>
  </w:font>
  <w:font w:name="Noteworthy Bold">
    <w:panose1 w:val="02000400000000000000"/>
    <w:charset w:val="00"/>
    <w:family w:val="auto"/>
    <w:pitch w:val="variable"/>
    <w:sig w:usb0="8000006F" w:usb1="08000048" w:usb2="14600000" w:usb3="00000000" w:csb0="0000011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trackRevisions/>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74B7"/>
    <w:rsid w:val="00000266"/>
    <w:rsid w:val="000005E9"/>
    <w:rsid w:val="00000A91"/>
    <w:rsid w:val="00000B0A"/>
    <w:rsid w:val="00001539"/>
    <w:rsid w:val="0000199B"/>
    <w:rsid w:val="000019FC"/>
    <w:rsid w:val="00001DE8"/>
    <w:rsid w:val="00001FE9"/>
    <w:rsid w:val="00002138"/>
    <w:rsid w:val="00002377"/>
    <w:rsid w:val="000028EB"/>
    <w:rsid w:val="00002922"/>
    <w:rsid w:val="00002CD9"/>
    <w:rsid w:val="00002CEF"/>
    <w:rsid w:val="00003F89"/>
    <w:rsid w:val="00004183"/>
    <w:rsid w:val="0000431C"/>
    <w:rsid w:val="00004874"/>
    <w:rsid w:val="000052A4"/>
    <w:rsid w:val="00005313"/>
    <w:rsid w:val="00005540"/>
    <w:rsid w:val="000058F7"/>
    <w:rsid w:val="00005E48"/>
    <w:rsid w:val="00005E59"/>
    <w:rsid w:val="00005EB7"/>
    <w:rsid w:val="00006483"/>
    <w:rsid w:val="0000726D"/>
    <w:rsid w:val="0000759D"/>
    <w:rsid w:val="00007C83"/>
    <w:rsid w:val="00007DF6"/>
    <w:rsid w:val="00010C0B"/>
    <w:rsid w:val="00011512"/>
    <w:rsid w:val="00011680"/>
    <w:rsid w:val="00013508"/>
    <w:rsid w:val="00013C8B"/>
    <w:rsid w:val="00013E7D"/>
    <w:rsid w:val="00014407"/>
    <w:rsid w:val="00014834"/>
    <w:rsid w:val="00014BCE"/>
    <w:rsid w:val="00014CD9"/>
    <w:rsid w:val="000153AF"/>
    <w:rsid w:val="00015412"/>
    <w:rsid w:val="00015667"/>
    <w:rsid w:val="00015770"/>
    <w:rsid w:val="000159AE"/>
    <w:rsid w:val="00015ED6"/>
    <w:rsid w:val="00016009"/>
    <w:rsid w:val="00016404"/>
    <w:rsid w:val="000166EF"/>
    <w:rsid w:val="000167F3"/>
    <w:rsid w:val="00016819"/>
    <w:rsid w:val="0001698A"/>
    <w:rsid w:val="000171D9"/>
    <w:rsid w:val="00017A60"/>
    <w:rsid w:val="00020633"/>
    <w:rsid w:val="00020BBC"/>
    <w:rsid w:val="0002157C"/>
    <w:rsid w:val="00021F10"/>
    <w:rsid w:val="00023412"/>
    <w:rsid w:val="00023EF5"/>
    <w:rsid w:val="000247FC"/>
    <w:rsid w:val="00025E6E"/>
    <w:rsid w:val="00025FBD"/>
    <w:rsid w:val="0002632C"/>
    <w:rsid w:val="00026755"/>
    <w:rsid w:val="00026FF9"/>
    <w:rsid w:val="000271FE"/>
    <w:rsid w:val="0002757D"/>
    <w:rsid w:val="00030350"/>
    <w:rsid w:val="0003120D"/>
    <w:rsid w:val="00033875"/>
    <w:rsid w:val="00033B00"/>
    <w:rsid w:val="00034179"/>
    <w:rsid w:val="00034D1B"/>
    <w:rsid w:val="00034F95"/>
    <w:rsid w:val="00035454"/>
    <w:rsid w:val="00035EA5"/>
    <w:rsid w:val="00036384"/>
    <w:rsid w:val="000363DE"/>
    <w:rsid w:val="00036E14"/>
    <w:rsid w:val="000371E5"/>
    <w:rsid w:val="00037338"/>
    <w:rsid w:val="000379D3"/>
    <w:rsid w:val="00040A7A"/>
    <w:rsid w:val="00040D40"/>
    <w:rsid w:val="0004187A"/>
    <w:rsid w:val="00041FBC"/>
    <w:rsid w:val="000425CE"/>
    <w:rsid w:val="00042B23"/>
    <w:rsid w:val="00042DCA"/>
    <w:rsid w:val="00042E81"/>
    <w:rsid w:val="0004308B"/>
    <w:rsid w:val="00043FA3"/>
    <w:rsid w:val="00043FC2"/>
    <w:rsid w:val="0004431A"/>
    <w:rsid w:val="00044372"/>
    <w:rsid w:val="0004479B"/>
    <w:rsid w:val="000449FA"/>
    <w:rsid w:val="00044AF9"/>
    <w:rsid w:val="00045110"/>
    <w:rsid w:val="000456FA"/>
    <w:rsid w:val="00045AAA"/>
    <w:rsid w:val="00046221"/>
    <w:rsid w:val="00046734"/>
    <w:rsid w:val="00050A73"/>
    <w:rsid w:val="00051029"/>
    <w:rsid w:val="000511FA"/>
    <w:rsid w:val="000515B8"/>
    <w:rsid w:val="00051706"/>
    <w:rsid w:val="00051A72"/>
    <w:rsid w:val="00051AD6"/>
    <w:rsid w:val="0005228D"/>
    <w:rsid w:val="000529A2"/>
    <w:rsid w:val="00053898"/>
    <w:rsid w:val="000543CE"/>
    <w:rsid w:val="000544EE"/>
    <w:rsid w:val="00055122"/>
    <w:rsid w:val="00055C28"/>
    <w:rsid w:val="0005639D"/>
    <w:rsid w:val="00057AC0"/>
    <w:rsid w:val="00057C63"/>
    <w:rsid w:val="00060176"/>
    <w:rsid w:val="00060784"/>
    <w:rsid w:val="00061703"/>
    <w:rsid w:val="000621E5"/>
    <w:rsid w:val="0006229E"/>
    <w:rsid w:val="0006252A"/>
    <w:rsid w:val="00063796"/>
    <w:rsid w:val="00063E29"/>
    <w:rsid w:val="00064349"/>
    <w:rsid w:val="00064A1B"/>
    <w:rsid w:val="000654C0"/>
    <w:rsid w:val="000656F1"/>
    <w:rsid w:val="00067CD8"/>
    <w:rsid w:val="00067E3A"/>
    <w:rsid w:val="000709DC"/>
    <w:rsid w:val="00070BA8"/>
    <w:rsid w:val="000718D6"/>
    <w:rsid w:val="00072520"/>
    <w:rsid w:val="00072532"/>
    <w:rsid w:val="00072B1E"/>
    <w:rsid w:val="000733CF"/>
    <w:rsid w:val="00073533"/>
    <w:rsid w:val="000742F2"/>
    <w:rsid w:val="0007543B"/>
    <w:rsid w:val="00075C2A"/>
    <w:rsid w:val="0007653F"/>
    <w:rsid w:val="00076E24"/>
    <w:rsid w:val="0007773A"/>
    <w:rsid w:val="00077A31"/>
    <w:rsid w:val="00077A78"/>
    <w:rsid w:val="00080359"/>
    <w:rsid w:val="00080E8F"/>
    <w:rsid w:val="00082395"/>
    <w:rsid w:val="00082A81"/>
    <w:rsid w:val="00082AC7"/>
    <w:rsid w:val="00082B99"/>
    <w:rsid w:val="00082D0D"/>
    <w:rsid w:val="00082ED1"/>
    <w:rsid w:val="000843FB"/>
    <w:rsid w:val="00084980"/>
    <w:rsid w:val="00084FCC"/>
    <w:rsid w:val="00085C2C"/>
    <w:rsid w:val="00085EAC"/>
    <w:rsid w:val="00086BA7"/>
    <w:rsid w:val="00086BDD"/>
    <w:rsid w:val="00087633"/>
    <w:rsid w:val="00087B7B"/>
    <w:rsid w:val="00087BE2"/>
    <w:rsid w:val="00090401"/>
    <w:rsid w:val="00090542"/>
    <w:rsid w:val="00090EEE"/>
    <w:rsid w:val="00091702"/>
    <w:rsid w:val="00091A77"/>
    <w:rsid w:val="00092123"/>
    <w:rsid w:val="000922F3"/>
    <w:rsid w:val="00092369"/>
    <w:rsid w:val="0009253F"/>
    <w:rsid w:val="000939C8"/>
    <w:rsid w:val="00093FF5"/>
    <w:rsid w:val="000941E8"/>
    <w:rsid w:val="000942E0"/>
    <w:rsid w:val="00094650"/>
    <w:rsid w:val="0009490B"/>
    <w:rsid w:val="00094CD2"/>
    <w:rsid w:val="00094E12"/>
    <w:rsid w:val="00095543"/>
    <w:rsid w:val="00095B56"/>
    <w:rsid w:val="00096402"/>
    <w:rsid w:val="00096734"/>
    <w:rsid w:val="00096BC1"/>
    <w:rsid w:val="0009713F"/>
    <w:rsid w:val="00097651"/>
    <w:rsid w:val="0009786B"/>
    <w:rsid w:val="000A00D4"/>
    <w:rsid w:val="000A0135"/>
    <w:rsid w:val="000A02B5"/>
    <w:rsid w:val="000A05FC"/>
    <w:rsid w:val="000A09BC"/>
    <w:rsid w:val="000A0FA4"/>
    <w:rsid w:val="000A1002"/>
    <w:rsid w:val="000A1250"/>
    <w:rsid w:val="000A156C"/>
    <w:rsid w:val="000A1BA1"/>
    <w:rsid w:val="000A1D1A"/>
    <w:rsid w:val="000A1E93"/>
    <w:rsid w:val="000A3768"/>
    <w:rsid w:val="000A4168"/>
    <w:rsid w:val="000A44C1"/>
    <w:rsid w:val="000A488B"/>
    <w:rsid w:val="000A4FA9"/>
    <w:rsid w:val="000A50F3"/>
    <w:rsid w:val="000A56CE"/>
    <w:rsid w:val="000A6F0A"/>
    <w:rsid w:val="000A7B55"/>
    <w:rsid w:val="000B0243"/>
    <w:rsid w:val="000B0749"/>
    <w:rsid w:val="000B088E"/>
    <w:rsid w:val="000B14E4"/>
    <w:rsid w:val="000B1BD6"/>
    <w:rsid w:val="000B1E2B"/>
    <w:rsid w:val="000B1EC6"/>
    <w:rsid w:val="000B2045"/>
    <w:rsid w:val="000B237A"/>
    <w:rsid w:val="000B2462"/>
    <w:rsid w:val="000B2614"/>
    <w:rsid w:val="000B29CD"/>
    <w:rsid w:val="000B2E62"/>
    <w:rsid w:val="000B3845"/>
    <w:rsid w:val="000B39AF"/>
    <w:rsid w:val="000B3E23"/>
    <w:rsid w:val="000B3FC1"/>
    <w:rsid w:val="000B580E"/>
    <w:rsid w:val="000B6A94"/>
    <w:rsid w:val="000B752C"/>
    <w:rsid w:val="000B7F47"/>
    <w:rsid w:val="000C0D61"/>
    <w:rsid w:val="000C0DE4"/>
    <w:rsid w:val="000C0FAC"/>
    <w:rsid w:val="000C10F9"/>
    <w:rsid w:val="000C163D"/>
    <w:rsid w:val="000C1A4F"/>
    <w:rsid w:val="000C1B65"/>
    <w:rsid w:val="000C1C37"/>
    <w:rsid w:val="000C1D6E"/>
    <w:rsid w:val="000C315D"/>
    <w:rsid w:val="000C332D"/>
    <w:rsid w:val="000C44BE"/>
    <w:rsid w:val="000C4C89"/>
    <w:rsid w:val="000C4F1F"/>
    <w:rsid w:val="000C5580"/>
    <w:rsid w:val="000C5828"/>
    <w:rsid w:val="000C5A4E"/>
    <w:rsid w:val="000C5E12"/>
    <w:rsid w:val="000C652C"/>
    <w:rsid w:val="000C6A83"/>
    <w:rsid w:val="000C73A0"/>
    <w:rsid w:val="000C7488"/>
    <w:rsid w:val="000C77C2"/>
    <w:rsid w:val="000C7CFB"/>
    <w:rsid w:val="000D071A"/>
    <w:rsid w:val="000D0829"/>
    <w:rsid w:val="000D0968"/>
    <w:rsid w:val="000D0E28"/>
    <w:rsid w:val="000D0FA1"/>
    <w:rsid w:val="000D1168"/>
    <w:rsid w:val="000D1B13"/>
    <w:rsid w:val="000D24BB"/>
    <w:rsid w:val="000D299E"/>
    <w:rsid w:val="000D34D4"/>
    <w:rsid w:val="000D3716"/>
    <w:rsid w:val="000D3F7B"/>
    <w:rsid w:val="000D3FC8"/>
    <w:rsid w:val="000D4427"/>
    <w:rsid w:val="000D4E70"/>
    <w:rsid w:val="000D5AC9"/>
    <w:rsid w:val="000D639A"/>
    <w:rsid w:val="000D666B"/>
    <w:rsid w:val="000D6936"/>
    <w:rsid w:val="000D6A27"/>
    <w:rsid w:val="000D6AB0"/>
    <w:rsid w:val="000D6B6D"/>
    <w:rsid w:val="000D6F81"/>
    <w:rsid w:val="000D7B28"/>
    <w:rsid w:val="000E0383"/>
    <w:rsid w:val="000E2331"/>
    <w:rsid w:val="000E267B"/>
    <w:rsid w:val="000E29A7"/>
    <w:rsid w:val="000E2B32"/>
    <w:rsid w:val="000E2B41"/>
    <w:rsid w:val="000E3357"/>
    <w:rsid w:val="000E3382"/>
    <w:rsid w:val="000E37A8"/>
    <w:rsid w:val="000E37FD"/>
    <w:rsid w:val="000E39B6"/>
    <w:rsid w:val="000E4937"/>
    <w:rsid w:val="000E4D44"/>
    <w:rsid w:val="000E598B"/>
    <w:rsid w:val="000E5F0F"/>
    <w:rsid w:val="000E6186"/>
    <w:rsid w:val="000E6ACA"/>
    <w:rsid w:val="000E7876"/>
    <w:rsid w:val="000F01E1"/>
    <w:rsid w:val="000F058B"/>
    <w:rsid w:val="000F16D4"/>
    <w:rsid w:val="000F197D"/>
    <w:rsid w:val="000F19DD"/>
    <w:rsid w:val="000F23DF"/>
    <w:rsid w:val="000F2641"/>
    <w:rsid w:val="000F354B"/>
    <w:rsid w:val="000F3BD9"/>
    <w:rsid w:val="000F42C4"/>
    <w:rsid w:val="000F448A"/>
    <w:rsid w:val="000F478D"/>
    <w:rsid w:val="000F4DC3"/>
    <w:rsid w:val="000F4FB3"/>
    <w:rsid w:val="000F5969"/>
    <w:rsid w:val="000F5F76"/>
    <w:rsid w:val="000F650A"/>
    <w:rsid w:val="000F6C96"/>
    <w:rsid w:val="000F7ADC"/>
    <w:rsid w:val="000F7ECD"/>
    <w:rsid w:val="00100099"/>
    <w:rsid w:val="00100155"/>
    <w:rsid w:val="0010049C"/>
    <w:rsid w:val="00101CD0"/>
    <w:rsid w:val="0010458B"/>
    <w:rsid w:val="00104B35"/>
    <w:rsid w:val="00105276"/>
    <w:rsid w:val="001063DD"/>
    <w:rsid w:val="001067BF"/>
    <w:rsid w:val="00106CC1"/>
    <w:rsid w:val="00106D93"/>
    <w:rsid w:val="001074E4"/>
    <w:rsid w:val="0011043B"/>
    <w:rsid w:val="00110E83"/>
    <w:rsid w:val="001112A7"/>
    <w:rsid w:val="001122C5"/>
    <w:rsid w:val="001137EC"/>
    <w:rsid w:val="00114954"/>
    <w:rsid w:val="001158B2"/>
    <w:rsid w:val="00115970"/>
    <w:rsid w:val="0011614D"/>
    <w:rsid w:val="0011642D"/>
    <w:rsid w:val="00116873"/>
    <w:rsid w:val="00117915"/>
    <w:rsid w:val="00117E8A"/>
    <w:rsid w:val="001207B1"/>
    <w:rsid w:val="00121ACF"/>
    <w:rsid w:val="00122A6F"/>
    <w:rsid w:val="00123D98"/>
    <w:rsid w:val="00123E6F"/>
    <w:rsid w:val="00124375"/>
    <w:rsid w:val="0012465B"/>
    <w:rsid w:val="00124A53"/>
    <w:rsid w:val="00124E45"/>
    <w:rsid w:val="0012566C"/>
    <w:rsid w:val="00125BA3"/>
    <w:rsid w:val="00125C13"/>
    <w:rsid w:val="00126AC5"/>
    <w:rsid w:val="00126CBB"/>
    <w:rsid w:val="00126F9C"/>
    <w:rsid w:val="00127A4F"/>
    <w:rsid w:val="00127D63"/>
    <w:rsid w:val="001308A8"/>
    <w:rsid w:val="00130DF9"/>
    <w:rsid w:val="00131267"/>
    <w:rsid w:val="00131779"/>
    <w:rsid w:val="0013329C"/>
    <w:rsid w:val="00133870"/>
    <w:rsid w:val="00133EC5"/>
    <w:rsid w:val="00133FD2"/>
    <w:rsid w:val="0013400A"/>
    <w:rsid w:val="00134A90"/>
    <w:rsid w:val="00134D06"/>
    <w:rsid w:val="00135357"/>
    <w:rsid w:val="001356A1"/>
    <w:rsid w:val="00135C27"/>
    <w:rsid w:val="001364EF"/>
    <w:rsid w:val="0013723F"/>
    <w:rsid w:val="00137BAE"/>
    <w:rsid w:val="00137D4A"/>
    <w:rsid w:val="00137FD1"/>
    <w:rsid w:val="001404A0"/>
    <w:rsid w:val="00140D1D"/>
    <w:rsid w:val="001410B4"/>
    <w:rsid w:val="001413A1"/>
    <w:rsid w:val="00142BE4"/>
    <w:rsid w:val="00143281"/>
    <w:rsid w:val="001432CD"/>
    <w:rsid w:val="00144056"/>
    <w:rsid w:val="001440E3"/>
    <w:rsid w:val="001444B1"/>
    <w:rsid w:val="00144547"/>
    <w:rsid w:val="00144E3C"/>
    <w:rsid w:val="001451EB"/>
    <w:rsid w:val="00145A0C"/>
    <w:rsid w:val="00145B7D"/>
    <w:rsid w:val="00145D31"/>
    <w:rsid w:val="00146531"/>
    <w:rsid w:val="00146A94"/>
    <w:rsid w:val="00146C25"/>
    <w:rsid w:val="0014707C"/>
    <w:rsid w:val="00147223"/>
    <w:rsid w:val="001474A2"/>
    <w:rsid w:val="00147A70"/>
    <w:rsid w:val="00147B9B"/>
    <w:rsid w:val="0015231E"/>
    <w:rsid w:val="00152B38"/>
    <w:rsid w:val="00153250"/>
    <w:rsid w:val="001534B4"/>
    <w:rsid w:val="001537BC"/>
    <w:rsid w:val="00153E3B"/>
    <w:rsid w:val="00153F38"/>
    <w:rsid w:val="00154158"/>
    <w:rsid w:val="001547D5"/>
    <w:rsid w:val="00154F10"/>
    <w:rsid w:val="0015570C"/>
    <w:rsid w:val="0015619A"/>
    <w:rsid w:val="0015632E"/>
    <w:rsid w:val="00156F8D"/>
    <w:rsid w:val="00157D84"/>
    <w:rsid w:val="001619AC"/>
    <w:rsid w:val="00161EF1"/>
    <w:rsid w:val="00162381"/>
    <w:rsid w:val="001623CA"/>
    <w:rsid w:val="00162414"/>
    <w:rsid w:val="00162B54"/>
    <w:rsid w:val="00162E55"/>
    <w:rsid w:val="00162E5A"/>
    <w:rsid w:val="001633E0"/>
    <w:rsid w:val="0016363E"/>
    <w:rsid w:val="00163897"/>
    <w:rsid w:val="00163969"/>
    <w:rsid w:val="00163C70"/>
    <w:rsid w:val="00163E9A"/>
    <w:rsid w:val="0016414C"/>
    <w:rsid w:val="00164AD8"/>
    <w:rsid w:val="00165362"/>
    <w:rsid w:val="00165381"/>
    <w:rsid w:val="001659EA"/>
    <w:rsid w:val="00165C52"/>
    <w:rsid w:val="00165FEC"/>
    <w:rsid w:val="0016674B"/>
    <w:rsid w:val="001668C4"/>
    <w:rsid w:val="00166ADA"/>
    <w:rsid w:val="0016732B"/>
    <w:rsid w:val="001673A2"/>
    <w:rsid w:val="00170FE4"/>
    <w:rsid w:val="00171253"/>
    <w:rsid w:val="001714DF"/>
    <w:rsid w:val="001719D3"/>
    <w:rsid w:val="00171D86"/>
    <w:rsid w:val="001721C3"/>
    <w:rsid w:val="00172DA5"/>
    <w:rsid w:val="00172FF8"/>
    <w:rsid w:val="00173076"/>
    <w:rsid w:val="00174B5E"/>
    <w:rsid w:val="00174E36"/>
    <w:rsid w:val="00175436"/>
    <w:rsid w:val="0017561D"/>
    <w:rsid w:val="001758BA"/>
    <w:rsid w:val="00175AE9"/>
    <w:rsid w:val="0017619F"/>
    <w:rsid w:val="00176C6E"/>
    <w:rsid w:val="001771E7"/>
    <w:rsid w:val="00177598"/>
    <w:rsid w:val="00177917"/>
    <w:rsid w:val="0018081F"/>
    <w:rsid w:val="001808BC"/>
    <w:rsid w:val="0018091E"/>
    <w:rsid w:val="00180B01"/>
    <w:rsid w:val="00181BAA"/>
    <w:rsid w:val="00181ED8"/>
    <w:rsid w:val="00182609"/>
    <w:rsid w:val="001831DF"/>
    <w:rsid w:val="001832D6"/>
    <w:rsid w:val="001835D6"/>
    <w:rsid w:val="001835F9"/>
    <w:rsid w:val="001844CF"/>
    <w:rsid w:val="00184A7B"/>
    <w:rsid w:val="00184DE5"/>
    <w:rsid w:val="00185FB9"/>
    <w:rsid w:val="00186598"/>
    <w:rsid w:val="0018685E"/>
    <w:rsid w:val="00186C36"/>
    <w:rsid w:val="00186F4D"/>
    <w:rsid w:val="001871B2"/>
    <w:rsid w:val="001871D9"/>
    <w:rsid w:val="00187863"/>
    <w:rsid w:val="00187FAC"/>
    <w:rsid w:val="00190238"/>
    <w:rsid w:val="001907FF"/>
    <w:rsid w:val="00190E01"/>
    <w:rsid w:val="001918E0"/>
    <w:rsid w:val="00191BB3"/>
    <w:rsid w:val="00194949"/>
    <w:rsid w:val="00194A61"/>
    <w:rsid w:val="00194F3B"/>
    <w:rsid w:val="001952E2"/>
    <w:rsid w:val="00195398"/>
    <w:rsid w:val="001953A4"/>
    <w:rsid w:val="00195BAF"/>
    <w:rsid w:val="0019620C"/>
    <w:rsid w:val="00196344"/>
    <w:rsid w:val="00196F33"/>
    <w:rsid w:val="00197160"/>
    <w:rsid w:val="00197795"/>
    <w:rsid w:val="00197CD2"/>
    <w:rsid w:val="00197F29"/>
    <w:rsid w:val="001A0064"/>
    <w:rsid w:val="001A0AB7"/>
    <w:rsid w:val="001A1533"/>
    <w:rsid w:val="001A1AFC"/>
    <w:rsid w:val="001A37A9"/>
    <w:rsid w:val="001A3C55"/>
    <w:rsid w:val="001A4B24"/>
    <w:rsid w:val="001A4B62"/>
    <w:rsid w:val="001A5E04"/>
    <w:rsid w:val="001A66A5"/>
    <w:rsid w:val="001A72CD"/>
    <w:rsid w:val="001A7425"/>
    <w:rsid w:val="001A7517"/>
    <w:rsid w:val="001A78C3"/>
    <w:rsid w:val="001A7AEA"/>
    <w:rsid w:val="001A7B1E"/>
    <w:rsid w:val="001B045F"/>
    <w:rsid w:val="001B0EDD"/>
    <w:rsid w:val="001B1DDA"/>
    <w:rsid w:val="001B2BB9"/>
    <w:rsid w:val="001B2D5A"/>
    <w:rsid w:val="001B2EA4"/>
    <w:rsid w:val="001B3291"/>
    <w:rsid w:val="001B3D95"/>
    <w:rsid w:val="001B4A38"/>
    <w:rsid w:val="001B4F10"/>
    <w:rsid w:val="001B5D05"/>
    <w:rsid w:val="001B62F5"/>
    <w:rsid w:val="001B6E47"/>
    <w:rsid w:val="001C0FBC"/>
    <w:rsid w:val="001C0FD5"/>
    <w:rsid w:val="001C1724"/>
    <w:rsid w:val="001C1DEA"/>
    <w:rsid w:val="001C25B1"/>
    <w:rsid w:val="001C2E5F"/>
    <w:rsid w:val="001C2FC8"/>
    <w:rsid w:val="001C41A0"/>
    <w:rsid w:val="001C41ED"/>
    <w:rsid w:val="001C46B4"/>
    <w:rsid w:val="001C5F70"/>
    <w:rsid w:val="001C6397"/>
    <w:rsid w:val="001C6980"/>
    <w:rsid w:val="001C71BE"/>
    <w:rsid w:val="001D0224"/>
    <w:rsid w:val="001D15EE"/>
    <w:rsid w:val="001D1764"/>
    <w:rsid w:val="001D1906"/>
    <w:rsid w:val="001D1AC1"/>
    <w:rsid w:val="001D1CAB"/>
    <w:rsid w:val="001D2505"/>
    <w:rsid w:val="001D26FA"/>
    <w:rsid w:val="001D2B6E"/>
    <w:rsid w:val="001D2BF6"/>
    <w:rsid w:val="001D2D87"/>
    <w:rsid w:val="001D3B15"/>
    <w:rsid w:val="001D3B5E"/>
    <w:rsid w:val="001D4256"/>
    <w:rsid w:val="001D425D"/>
    <w:rsid w:val="001D4285"/>
    <w:rsid w:val="001D4550"/>
    <w:rsid w:val="001D4C45"/>
    <w:rsid w:val="001D4F93"/>
    <w:rsid w:val="001D6283"/>
    <w:rsid w:val="001D6B18"/>
    <w:rsid w:val="001D6C24"/>
    <w:rsid w:val="001D76B9"/>
    <w:rsid w:val="001D7737"/>
    <w:rsid w:val="001D7988"/>
    <w:rsid w:val="001D7B0D"/>
    <w:rsid w:val="001D7F42"/>
    <w:rsid w:val="001E1773"/>
    <w:rsid w:val="001E1FE0"/>
    <w:rsid w:val="001E2766"/>
    <w:rsid w:val="001E318F"/>
    <w:rsid w:val="001E38D5"/>
    <w:rsid w:val="001E47BD"/>
    <w:rsid w:val="001E5311"/>
    <w:rsid w:val="001E58AA"/>
    <w:rsid w:val="001E5FAC"/>
    <w:rsid w:val="001E6414"/>
    <w:rsid w:val="001E7C5E"/>
    <w:rsid w:val="001E7F82"/>
    <w:rsid w:val="001F0D18"/>
    <w:rsid w:val="001F13CF"/>
    <w:rsid w:val="001F1CE4"/>
    <w:rsid w:val="001F2116"/>
    <w:rsid w:val="001F22F8"/>
    <w:rsid w:val="001F249D"/>
    <w:rsid w:val="001F2C79"/>
    <w:rsid w:val="001F3919"/>
    <w:rsid w:val="001F397F"/>
    <w:rsid w:val="001F3F1D"/>
    <w:rsid w:val="001F51E4"/>
    <w:rsid w:val="001F68CB"/>
    <w:rsid w:val="001F6CBB"/>
    <w:rsid w:val="001F6F82"/>
    <w:rsid w:val="001F7607"/>
    <w:rsid w:val="001F7B3C"/>
    <w:rsid w:val="002004CA"/>
    <w:rsid w:val="00200910"/>
    <w:rsid w:val="002009F1"/>
    <w:rsid w:val="00200E99"/>
    <w:rsid w:val="00201806"/>
    <w:rsid w:val="00201DEE"/>
    <w:rsid w:val="00201E19"/>
    <w:rsid w:val="0020241A"/>
    <w:rsid w:val="002038C3"/>
    <w:rsid w:val="00203911"/>
    <w:rsid w:val="00203FE2"/>
    <w:rsid w:val="0020411B"/>
    <w:rsid w:val="00204266"/>
    <w:rsid w:val="0020442E"/>
    <w:rsid w:val="00205017"/>
    <w:rsid w:val="002051A2"/>
    <w:rsid w:val="00205673"/>
    <w:rsid w:val="00205E8C"/>
    <w:rsid w:val="002061ED"/>
    <w:rsid w:val="00206287"/>
    <w:rsid w:val="00207BA8"/>
    <w:rsid w:val="00207EE2"/>
    <w:rsid w:val="00210242"/>
    <w:rsid w:val="00210364"/>
    <w:rsid w:val="002103BE"/>
    <w:rsid w:val="0021070A"/>
    <w:rsid w:val="00210AD9"/>
    <w:rsid w:val="00211643"/>
    <w:rsid w:val="002116E1"/>
    <w:rsid w:val="002118F5"/>
    <w:rsid w:val="0021190B"/>
    <w:rsid w:val="00211E78"/>
    <w:rsid w:val="00212C7E"/>
    <w:rsid w:val="00213ECE"/>
    <w:rsid w:val="002146E8"/>
    <w:rsid w:val="00214F10"/>
    <w:rsid w:val="002160CC"/>
    <w:rsid w:val="002167A4"/>
    <w:rsid w:val="00216C6F"/>
    <w:rsid w:val="002172B1"/>
    <w:rsid w:val="00220238"/>
    <w:rsid w:val="00220261"/>
    <w:rsid w:val="002207C9"/>
    <w:rsid w:val="00220A53"/>
    <w:rsid w:val="002215B0"/>
    <w:rsid w:val="002217FE"/>
    <w:rsid w:val="0022198B"/>
    <w:rsid w:val="002219C5"/>
    <w:rsid w:val="00222363"/>
    <w:rsid w:val="002227E2"/>
    <w:rsid w:val="00223910"/>
    <w:rsid w:val="00223C3E"/>
    <w:rsid w:val="00223D6B"/>
    <w:rsid w:val="00223DC0"/>
    <w:rsid w:val="00224195"/>
    <w:rsid w:val="002242B2"/>
    <w:rsid w:val="0022438F"/>
    <w:rsid w:val="00224925"/>
    <w:rsid w:val="00225350"/>
    <w:rsid w:val="0022585C"/>
    <w:rsid w:val="002262D4"/>
    <w:rsid w:val="00226735"/>
    <w:rsid w:val="00226F97"/>
    <w:rsid w:val="002276D5"/>
    <w:rsid w:val="0023001B"/>
    <w:rsid w:val="00230787"/>
    <w:rsid w:val="002314C1"/>
    <w:rsid w:val="00232DAA"/>
    <w:rsid w:val="00234790"/>
    <w:rsid w:val="00234E53"/>
    <w:rsid w:val="00236910"/>
    <w:rsid w:val="00237697"/>
    <w:rsid w:val="00240423"/>
    <w:rsid w:val="00240B12"/>
    <w:rsid w:val="00241A0B"/>
    <w:rsid w:val="00241A4F"/>
    <w:rsid w:val="00241DAA"/>
    <w:rsid w:val="002426DE"/>
    <w:rsid w:val="00242B28"/>
    <w:rsid w:val="00242ED1"/>
    <w:rsid w:val="002433A0"/>
    <w:rsid w:val="002434EE"/>
    <w:rsid w:val="00243B80"/>
    <w:rsid w:val="002440BD"/>
    <w:rsid w:val="00244A6E"/>
    <w:rsid w:val="00244AB8"/>
    <w:rsid w:val="00245510"/>
    <w:rsid w:val="00245BAD"/>
    <w:rsid w:val="00245F42"/>
    <w:rsid w:val="00246241"/>
    <w:rsid w:val="00246320"/>
    <w:rsid w:val="00246847"/>
    <w:rsid w:val="00247308"/>
    <w:rsid w:val="0024731A"/>
    <w:rsid w:val="00247660"/>
    <w:rsid w:val="0024794E"/>
    <w:rsid w:val="00250D85"/>
    <w:rsid w:val="00251E3E"/>
    <w:rsid w:val="00252570"/>
    <w:rsid w:val="002525E7"/>
    <w:rsid w:val="002527A0"/>
    <w:rsid w:val="002528F0"/>
    <w:rsid w:val="00253453"/>
    <w:rsid w:val="002539D9"/>
    <w:rsid w:val="00253CA8"/>
    <w:rsid w:val="002540DF"/>
    <w:rsid w:val="00254293"/>
    <w:rsid w:val="00254DC3"/>
    <w:rsid w:val="002552D9"/>
    <w:rsid w:val="00255590"/>
    <w:rsid w:val="0025560B"/>
    <w:rsid w:val="00255B37"/>
    <w:rsid w:val="002568E5"/>
    <w:rsid w:val="00256A5F"/>
    <w:rsid w:val="00256C19"/>
    <w:rsid w:val="00257D4B"/>
    <w:rsid w:val="002608DC"/>
    <w:rsid w:val="00260F32"/>
    <w:rsid w:val="002613DA"/>
    <w:rsid w:val="0026186A"/>
    <w:rsid w:val="00261DE4"/>
    <w:rsid w:val="0026238C"/>
    <w:rsid w:val="00262564"/>
    <w:rsid w:val="00262F2E"/>
    <w:rsid w:val="00262F81"/>
    <w:rsid w:val="00263582"/>
    <w:rsid w:val="002635BF"/>
    <w:rsid w:val="00263817"/>
    <w:rsid w:val="00263C9B"/>
    <w:rsid w:val="00263CD7"/>
    <w:rsid w:val="00264705"/>
    <w:rsid w:val="00265260"/>
    <w:rsid w:val="0026597A"/>
    <w:rsid w:val="00266011"/>
    <w:rsid w:val="0026639F"/>
    <w:rsid w:val="00266AEC"/>
    <w:rsid w:val="00267374"/>
    <w:rsid w:val="0026756D"/>
    <w:rsid w:val="00267E88"/>
    <w:rsid w:val="00267EDF"/>
    <w:rsid w:val="0027032E"/>
    <w:rsid w:val="002708C2"/>
    <w:rsid w:val="00271749"/>
    <w:rsid w:val="00271D41"/>
    <w:rsid w:val="00272647"/>
    <w:rsid w:val="00272C24"/>
    <w:rsid w:val="00272EC4"/>
    <w:rsid w:val="00273199"/>
    <w:rsid w:val="0027541D"/>
    <w:rsid w:val="00275610"/>
    <w:rsid w:val="0027563C"/>
    <w:rsid w:val="002757CF"/>
    <w:rsid w:val="00275AD4"/>
    <w:rsid w:val="00275B8A"/>
    <w:rsid w:val="00275EF1"/>
    <w:rsid w:val="0027630C"/>
    <w:rsid w:val="00276507"/>
    <w:rsid w:val="00276A9E"/>
    <w:rsid w:val="00276D00"/>
    <w:rsid w:val="00276DB1"/>
    <w:rsid w:val="00277A9E"/>
    <w:rsid w:val="002808F1"/>
    <w:rsid w:val="00280C8C"/>
    <w:rsid w:val="002810E0"/>
    <w:rsid w:val="002811D4"/>
    <w:rsid w:val="002817EF"/>
    <w:rsid w:val="0028186A"/>
    <w:rsid w:val="002819C4"/>
    <w:rsid w:val="00281B0F"/>
    <w:rsid w:val="00282C50"/>
    <w:rsid w:val="00283153"/>
    <w:rsid w:val="0028331A"/>
    <w:rsid w:val="002838D4"/>
    <w:rsid w:val="00284EA9"/>
    <w:rsid w:val="00286A62"/>
    <w:rsid w:val="00286B57"/>
    <w:rsid w:val="00286BAC"/>
    <w:rsid w:val="0028710C"/>
    <w:rsid w:val="0028767A"/>
    <w:rsid w:val="00287E8F"/>
    <w:rsid w:val="00290943"/>
    <w:rsid w:val="00291B32"/>
    <w:rsid w:val="00291C4E"/>
    <w:rsid w:val="00291E21"/>
    <w:rsid w:val="002921B8"/>
    <w:rsid w:val="00292713"/>
    <w:rsid w:val="00292D19"/>
    <w:rsid w:val="00293A3B"/>
    <w:rsid w:val="00294719"/>
    <w:rsid w:val="00294E9F"/>
    <w:rsid w:val="0029544D"/>
    <w:rsid w:val="0029580B"/>
    <w:rsid w:val="00295976"/>
    <w:rsid w:val="00296011"/>
    <w:rsid w:val="002970DC"/>
    <w:rsid w:val="00297B9D"/>
    <w:rsid w:val="002A0516"/>
    <w:rsid w:val="002A0A95"/>
    <w:rsid w:val="002A0E52"/>
    <w:rsid w:val="002A189A"/>
    <w:rsid w:val="002A199B"/>
    <w:rsid w:val="002A1C41"/>
    <w:rsid w:val="002A1DEF"/>
    <w:rsid w:val="002A1F36"/>
    <w:rsid w:val="002A25D3"/>
    <w:rsid w:val="002A29D9"/>
    <w:rsid w:val="002A455A"/>
    <w:rsid w:val="002A56B5"/>
    <w:rsid w:val="002A5A48"/>
    <w:rsid w:val="002A5B3B"/>
    <w:rsid w:val="002A5B46"/>
    <w:rsid w:val="002A6843"/>
    <w:rsid w:val="002A6D51"/>
    <w:rsid w:val="002A7FA8"/>
    <w:rsid w:val="002B1007"/>
    <w:rsid w:val="002B1695"/>
    <w:rsid w:val="002B17F0"/>
    <w:rsid w:val="002B2152"/>
    <w:rsid w:val="002B29D2"/>
    <w:rsid w:val="002B2F46"/>
    <w:rsid w:val="002B3A86"/>
    <w:rsid w:val="002B51E1"/>
    <w:rsid w:val="002B5867"/>
    <w:rsid w:val="002B5E49"/>
    <w:rsid w:val="002B6800"/>
    <w:rsid w:val="002B731B"/>
    <w:rsid w:val="002C0C69"/>
    <w:rsid w:val="002C0CF5"/>
    <w:rsid w:val="002C0DB1"/>
    <w:rsid w:val="002C11D0"/>
    <w:rsid w:val="002C11F8"/>
    <w:rsid w:val="002C18AC"/>
    <w:rsid w:val="002C18C7"/>
    <w:rsid w:val="002C1FCF"/>
    <w:rsid w:val="002C24E7"/>
    <w:rsid w:val="002C2D06"/>
    <w:rsid w:val="002C3477"/>
    <w:rsid w:val="002C355A"/>
    <w:rsid w:val="002C3DFA"/>
    <w:rsid w:val="002C439A"/>
    <w:rsid w:val="002C4536"/>
    <w:rsid w:val="002C4C05"/>
    <w:rsid w:val="002C4C30"/>
    <w:rsid w:val="002C4EAB"/>
    <w:rsid w:val="002C521E"/>
    <w:rsid w:val="002C5259"/>
    <w:rsid w:val="002C539D"/>
    <w:rsid w:val="002C644F"/>
    <w:rsid w:val="002C6D19"/>
    <w:rsid w:val="002C743C"/>
    <w:rsid w:val="002C77D0"/>
    <w:rsid w:val="002C7AC4"/>
    <w:rsid w:val="002D02B3"/>
    <w:rsid w:val="002D086D"/>
    <w:rsid w:val="002D08E4"/>
    <w:rsid w:val="002D0D38"/>
    <w:rsid w:val="002D1251"/>
    <w:rsid w:val="002D135F"/>
    <w:rsid w:val="002D1364"/>
    <w:rsid w:val="002D1692"/>
    <w:rsid w:val="002D2453"/>
    <w:rsid w:val="002D2526"/>
    <w:rsid w:val="002D3315"/>
    <w:rsid w:val="002D4AC0"/>
    <w:rsid w:val="002D6DBD"/>
    <w:rsid w:val="002D735C"/>
    <w:rsid w:val="002D7C4D"/>
    <w:rsid w:val="002D7DBF"/>
    <w:rsid w:val="002D7EC8"/>
    <w:rsid w:val="002E0043"/>
    <w:rsid w:val="002E08AF"/>
    <w:rsid w:val="002E15C1"/>
    <w:rsid w:val="002E160F"/>
    <w:rsid w:val="002E1B15"/>
    <w:rsid w:val="002E1C0F"/>
    <w:rsid w:val="002E1C17"/>
    <w:rsid w:val="002E1ED1"/>
    <w:rsid w:val="002E1FC1"/>
    <w:rsid w:val="002E2680"/>
    <w:rsid w:val="002E2C0C"/>
    <w:rsid w:val="002E2CBD"/>
    <w:rsid w:val="002E30FD"/>
    <w:rsid w:val="002E36DF"/>
    <w:rsid w:val="002E3B74"/>
    <w:rsid w:val="002E3B87"/>
    <w:rsid w:val="002E4082"/>
    <w:rsid w:val="002E4A9C"/>
    <w:rsid w:val="002E4F69"/>
    <w:rsid w:val="002E511A"/>
    <w:rsid w:val="002E5230"/>
    <w:rsid w:val="002E52FB"/>
    <w:rsid w:val="002E5424"/>
    <w:rsid w:val="002E5597"/>
    <w:rsid w:val="002E64E6"/>
    <w:rsid w:val="002E68CC"/>
    <w:rsid w:val="002E6D1F"/>
    <w:rsid w:val="002E6D5E"/>
    <w:rsid w:val="002E7040"/>
    <w:rsid w:val="002E75D3"/>
    <w:rsid w:val="002E77AF"/>
    <w:rsid w:val="002E7811"/>
    <w:rsid w:val="002E7883"/>
    <w:rsid w:val="002E7AF0"/>
    <w:rsid w:val="002E7D7E"/>
    <w:rsid w:val="002F0B68"/>
    <w:rsid w:val="002F0EC0"/>
    <w:rsid w:val="002F1D65"/>
    <w:rsid w:val="002F1F9B"/>
    <w:rsid w:val="002F2A49"/>
    <w:rsid w:val="002F2D20"/>
    <w:rsid w:val="002F3F1B"/>
    <w:rsid w:val="002F4419"/>
    <w:rsid w:val="002F4640"/>
    <w:rsid w:val="002F4C98"/>
    <w:rsid w:val="002F6081"/>
    <w:rsid w:val="002F6CB3"/>
    <w:rsid w:val="002F73E4"/>
    <w:rsid w:val="002F7536"/>
    <w:rsid w:val="002F753D"/>
    <w:rsid w:val="002F7661"/>
    <w:rsid w:val="002F786F"/>
    <w:rsid w:val="002F7AE2"/>
    <w:rsid w:val="00300124"/>
    <w:rsid w:val="00300364"/>
    <w:rsid w:val="00300717"/>
    <w:rsid w:val="003011C9"/>
    <w:rsid w:val="00301546"/>
    <w:rsid w:val="00302C96"/>
    <w:rsid w:val="00302DB4"/>
    <w:rsid w:val="0030302A"/>
    <w:rsid w:val="00303B27"/>
    <w:rsid w:val="00303D0E"/>
    <w:rsid w:val="00304C89"/>
    <w:rsid w:val="0030509A"/>
    <w:rsid w:val="0030547E"/>
    <w:rsid w:val="00305893"/>
    <w:rsid w:val="0030594B"/>
    <w:rsid w:val="00306DF5"/>
    <w:rsid w:val="00306E82"/>
    <w:rsid w:val="003070B3"/>
    <w:rsid w:val="00307FB1"/>
    <w:rsid w:val="003108B5"/>
    <w:rsid w:val="00310AB0"/>
    <w:rsid w:val="003111C0"/>
    <w:rsid w:val="00311218"/>
    <w:rsid w:val="003118FD"/>
    <w:rsid w:val="00311951"/>
    <w:rsid w:val="00311A90"/>
    <w:rsid w:val="003122C7"/>
    <w:rsid w:val="00312349"/>
    <w:rsid w:val="0031261F"/>
    <w:rsid w:val="00313277"/>
    <w:rsid w:val="003132FB"/>
    <w:rsid w:val="003134A2"/>
    <w:rsid w:val="00313CBC"/>
    <w:rsid w:val="00313F7C"/>
    <w:rsid w:val="003147E2"/>
    <w:rsid w:val="00314C44"/>
    <w:rsid w:val="003160B1"/>
    <w:rsid w:val="003161D1"/>
    <w:rsid w:val="0031654F"/>
    <w:rsid w:val="003169BF"/>
    <w:rsid w:val="00316A31"/>
    <w:rsid w:val="003179A1"/>
    <w:rsid w:val="0032051F"/>
    <w:rsid w:val="00320D3F"/>
    <w:rsid w:val="00320D80"/>
    <w:rsid w:val="00320FBE"/>
    <w:rsid w:val="003210E2"/>
    <w:rsid w:val="00322D5D"/>
    <w:rsid w:val="003239DA"/>
    <w:rsid w:val="00324C3D"/>
    <w:rsid w:val="0032517B"/>
    <w:rsid w:val="003254A7"/>
    <w:rsid w:val="003254FA"/>
    <w:rsid w:val="0032604E"/>
    <w:rsid w:val="00326764"/>
    <w:rsid w:val="003276C5"/>
    <w:rsid w:val="00327F19"/>
    <w:rsid w:val="003301EC"/>
    <w:rsid w:val="0033027B"/>
    <w:rsid w:val="003304E4"/>
    <w:rsid w:val="00330592"/>
    <w:rsid w:val="00331786"/>
    <w:rsid w:val="003317C3"/>
    <w:rsid w:val="00331B25"/>
    <w:rsid w:val="00331C69"/>
    <w:rsid w:val="0033228B"/>
    <w:rsid w:val="00332590"/>
    <w:rsid w:val="00332AD0"/>
    <w:rsid w:val="0033310C"/>
    <w:rsid w:val="0033394C"/>
    <w:rsid w:val="00333B55"/>
    <w:rsid w:val="003342D7"/>
    <w:rsid w:val="00335C1C"/>
    <w:rsid w:val="0033611D"/>
    <w:rsid w:val="00336545"/>
    <w:rsid w:val="00336C6D"/>
    <w:rsid w:val="00336DF1"/>
    <w:rsid w:val="00337377"/>
    <w:rsid w:val="00337CD4"/>
    <w:rsid w:val="00337EF0"/>
    <w:rsid w:val="00340129"/>
    <w:rsid w:val="0034046F"/>
    <w:rsid w:val="00340D07"/>
    <w:rsid w:val="003413A8"/>
    <w:rsid w:val="003415C4"/>
    <w:rsid w:val="0034165E"/>
    <w:rsid w:val="00341CF5"/>
    <w:rsid w:val="00342AA7"/>
    <w:rsid w:val="00343137"/>
    <w:rsid w:val="003431F3"/>
    <w:rsid w:val="003436D5"/>
    <w:rsid w:val="00343795"/>
    <w:rsid w:val="00343A1E"/>
    <w:rsid w:val="00343CEA"/>
    <w:rsid w:val="003442BA"/>
    <w:rsid w:val="00344BFA"/>
    <w:rsid w:val="00344CBE"/>
    <w:rsid w:val="0034580F"/>
    <w:rsid w:val="00347C8B"/>
    <w:rsid w:val="0035071A"/>
    <w:rsid w:val="00350EA7"/>
    <w:rsid w:val="00351065"/>
    <w:rsid w:val="003517D4"/>
    <w:rsid w:val="00351AC2"/>
    <w:rsid w:val="003523C0"/>
    <w:rsid w:val="003526FF"/>
    <w:rsid w:val="003529D2"/>
    <w:rsid w:val="00352BA5"/>
    <w:rsid w:val="00353076"/>
    <w:rsid w:val="00353804"/>
    <w:rsid w:val="00353A6E"/>
    <w:rsid w:val="003548D6"/>
    <w:rsid w:val="00354A49"/>
    <w:rsid w:val="0035506D"/>
    <w:rsid w:val="00355F9D"/>
    <w:rsid w:val="0035648C"/>
    <w:rsid w:val="00356708"/>
    <w:rsid w:val="00356F7E"/>
    <w:rsid w:val="00360001"/>
    <w:rsid w:val="0036059C"/>
    <w:rsid w:val="0036075B"/>
    <w:rsid w:val="00360D21"/>
    <w:rsid w:val="00360DD3"/>
    <w:rsid w:val="00361021"/>
    <w:rsid w:val="00361344"/>
    <w:rsid w:val="0036203A"/>
    <w:rsid w:val="00362708"/>
    <w:rsid w:val="00364533"/>
    <w:rsid w:val="0036461C"/>
    <w:rsid w:val="00364B9B"/>
    <w:rsid w:val="00364BB4"/>
    <w:rsid w:val="0036508A"/>
    <w:rsid w:val="00365299"/>
    <w:rsid w:val="00365589"/>
    <w:rsid w:val="003659BD"/>
    <w:rsid w:val="003659D8"/>
    <w:rsid w:val="00365A43"/>
    <w:rsid w:val="00365E5C"/>
    <w:rsid w:val="0036617C"/>
    <w:rsid w:val="00366877"/>
    <w:rsid w:val="0036728C"/>
    <w:rsid w:val="0036731E"/>
    <w:rsid w:val="003679BB"/>
    <w:rsid w:val="0037069D"/>
    <w:rsid w:val="0037074C"/>
    <w:rsid w:val="00370E7A"/>
    <w:rsid w:val="0037101B"/>
    <w:rsid w:val="0037133D"/>
    <w:rsid w:val="00372E0A"/>
    <w:rsid w:val="00373692"/>
    <w:rsid w:val="00373A23"/>
    <w:rsid w:val="00373A2E"/>
    <w:rsid w:val="00373D13"/>
    <w:rsid w:val="00373D7D"/>
    <w:rsid w:val="00373F54"/>
    <w:rsid w:val="0037606F"/>
    <w:rsid w:val="0037611A"/>
    <w:rsid w:val="00376CA2"/>
    <w:rsid w:val="00376D7B"/>
    <w:rsid w:val="0037726A"/>
    <w:rsid w:val="00377EB8"/>
    <w:rsid w:val="003800EA"/>
    <w:rsid w:val="00380A2D"/>
    <w:rsid w:val="003811BF"/>
    <w:rsid w:val="00381E38"/>
    <w:rsid w:val="003824FF"/>
    <w:rsid w:val="00382744"/>
    <w:rsid w:val="003830CB"/>
    <w:rsid w:val="00383253"/>
    <w:rsid w:val="003833B9"/>
    <w:rsid w:val="00383593"/>
    <w:rsid w:val="0038389C"/>
    <w:rsid w:val="00383D6F"/>
    <w:rsid w:val="003840CC"/>
    <w:rsid w:val="003842EB"/>
    <w:rsid w:val="00385025"/>
    <w:rsid w:val="00385212"/>
    <w:rsid w:val="00385D68"/>
    <w:rsid w:val="00385F50"/>
    <w:rsid w:val="003869D5"/>
    <w:rsid w:val="0038710C"/>
    <w:rsid w:val="00390864"/>
    <w:rsid w:val="00390ABF"/>
    <w:rsid w:val="0039122C"/>
    <w:rsid w:val="00391872"/>
    <w:rsid w:val="00392B53"/>
    <w:rsid w:val="00392F52"/>
    <w:rsid w:val="003938CC"/>
    <w:rsid w:val="00393FF5"/>
    <w:rsid w:val="0039496D"/>
    <w:rsid w:val="00394D21"/>
    <w:rsid w:val="00395838"/>
    <w:rsid w:val="003959A0"/>
    <w:rsid w:val="00395BBA"/>
    <w:rsid w:val="00396600"/>
    <w:rsid w:val="00397222"/>
    <w:rsid w:val="003972C3"/>
    <w:rsid w:val="00397335"/>
    <w:rsid w:val="00397822"/>
    <w:rsid w:val="003A08D1"/>
    <w:rsid w:val="003A0AD0"/>
    <w:rsid w:val="003A0CB0"/>
    <w:rsid w:val="003A1613"/>
    <w:rsid w:val="003A17D0"/>
    <w:rsid w:val="003A1D19"/>
    <w:rsid w:val="003A285F"/>
    <w:rsid w:val="003A337F"/>
    <w:rsid w:val="003A3AA4"/>
    <w:rsid w:val="003A3E93"/>
    <w:rsid w:val="003A40BA"/>
    <w:rsid w:val="003A4A8C"/>
    <w:rsid w:val="003A586A"/>
    <w:rsid w:val="003A61D3"/>
    <w:rsid w:val="003A620D"/>
    <w:rsid w:val="003A6682"/>
    <w:rsid w:val="003A7CC1"/>
    <w:rsid w:val="003B06D3"/>
    <w:rsid w:val="003B07D6"/>
    <w:rsid w:val="003B07E1"/>
    <w:rsid w:val="003B1228"/>
    <w:rsid w:val="003B1BAA"/>
    <w:rsid w:val="003B1BAB"/>
    <w:rsid w:val="003B243D"/>
    <w:rsid w:val="003B2ADD"/>
    <w:rsid w:val="003B2F94"/>
    <w:rsid w:val="003B425D"/>
    <w:rsid w:val="003B452D"/>
    <w:rsid w:val="003B4EB7"/>
    <w:rsid w:val="003B51E2"/>
    <w:rsid w:val="003B5605"/>
    <w:rsid w:val="003B5EC1"/>
    <w:rsid w:val="003B613C"/>
    <w:rsid w:val="003B6E45"/>
    <w:rsid w:val="003C0BF2"/>
    <w:rsid w:val="003C12EE"/>
    <w:rsid w:val="003C1749"/>
    <w:rsid w:val="003C2B85"/>
    <w:rsid w:val="003C358B"/>
    <w:rsid w:val="003C4313"/>
    <w:rsid w:val="003C4634"/>
    <w:rsid w:val="003C4B50"/>
    <w:rsid w:val="003C4F9C"/>
    <w:rsid w:val="003C5973"/>
    <w:rsid w:val="003C5D86"/>
    <w:rsid w:val="003C5F33"/>
    <w:rsid w:val="003C61D8"/>
    <w:rsid w:val="003C6410"/>
    <w:rsid w:val="003C6CB7"/>
    <w:rsid w:val="003C733E"/>
    <w:rsid w:val="003C792C"/>
    <w:rsid w:val="003C797A"/>
    <w:rsid w:val="003D0449"/>
    <w:rsid w:val="003D0B7C"/>
    <w:rsid w:val="003D106D"/>
    <w:rsid w:val="003D11B1"/>
    <w:rsid w:val="003D16FA"/>
    <w:rsid w:val="003D177F"/>
    <w:rsid w:val="003D2245"/>
    <w:rsid w:val="003D2615"/>
    <w:rsid w:val="003D2883"/>
    <w:rsid w:val="003D28D8"/>
    <w:rsid w:val="003D2E6C"/>
    <w:rsid w:val="003D3524"/>
    <w:rsid w:val="003D35BB"/>
    <w:rsid w:val="003D365D"/>
    <w:rsid w:val="003D3C68"/>
    <w:rsid w:val="003D48E4"/>
    <w:rsid w:val="003D4A79"/>
    <w:rsid w:val="003D4C09"/>
    <w:rsid w:val="003D4D3F"/>
    <w:rsid w:val="003D6693"/>
    <w:rsid w:val="003D679C"/>
    <w:rsid w:val="003D6EAB"/>
    <w:rsid w:val="003D7857"/>
    <w:rsid w:val="003E18FA"/>
    <w:rsid w:val="003E1A15"/>
    <w:rsid w:val="003E24C5"/>
    <w:rsid w:val="003E4D41"/>
    <w:rsid w:val="003E4E2C"/>
    <w:rsid w:val="003E528F"/>
    <w:rsid w:val="003E578E"/>
    <w:rsid w:val="003E6295"/>
    <w:rsid w:val="003E6873"/>
    <w:rsid w:val="003E6DBE"/>
    <w:rsid w:val="003E74ED"/>
    <w:rsid w:val="003E77C5"/>
    <w:rsid w:val="003E7853"/>
    <w:rsid w:val="003E7964"/>
    <w:rsid w:val="003F0676"/>
    <w:rsid w:val="003F1B1D"/>
    <w:rsid w:val="003F215F"/>
    <w:rsid w:val="003F2178"/>
    <w:rsid w:val="003F2CA7"/>
    <w:rsid w:val="003F3030"/>
    <w:rsid w:val="003F398D"/>
    <w:rsid w:val="003F3CCE"/>
    <w:rsid w:val="003F4664"/>
    <w:rsid w:val="003F4A1E"/>
    <w:rsid w:val="003F4A79"/>
    <w:rsid w:val="003F4B95"/>
    <w:rsid w:val="003F6F2A"/>
    <w:rsid w:val="003F72CE"/>
    <w:rsid w:val="004000C4"/>
    <w:rsid w:val="00400CD7"/>
    <w:rsid w:val="00401493"/>
    <w:rsid w:val="004016A5"/>
    <w:rsid w:val="004029D8"/>
    <w:rsid w:val="00402B9F"/>
    <w:rsid w:val="004038A5"/>
    <w:rsid w:val="004041CB"/>
    <w:rsid w:val="004045A8"/>
    <w:rsid w:val="00404792"/>
    <w:rsid w:val="00404CC5"/>
    <w:rsid w:val="00404FDC"/>
    <w:rsid w:val="0040565A"/>
    <w:rsid w:val="004056A7"/>
    <w:rsid w:val="004056FF"/>
    <w:rsid w:val="004064CE"/>
    <w:rsid w:val="00406DEB"/>
    <w:rsid w:val="00406E21"/>
    <w:rsid w:val="004071E9"/>
    <w:rsid w:val="004073F6"/>
    <w:rsid w:val="00407809"/>
    <w:rsid w:val="0040794C"/>
    <w:rsid w:val="004079D9"/>
    <w:rsid w:val="00407A2A"/>
    <w:rsid w:val="00407D5A"/>
    <w:rsid w:val="004103EC"/>
    <w:rsid w:val="00410CC0"/>
    <w:rsid w:val="00410FB8"/>
    <w:rsid w:val="004118D9"/>
    <w:rsid w:val="004119C4"/>
    <w:rsid w:val="00411AB6"/>
    <w:rsid w:val="00411F7C"/>
    <w:rsid w:val="004121CE"/>
    <w:rsid w:val="0041287C"/>
    <w:rsid w:val="00412BA6"/>
    <w:rsid w:val="00412C9A"/>
    <w:rsid w:val="00413680"/>
    <w:rsid w:val="00414DAB"/>
    <w:rsid w:val="0041523D"/>
    <w:rsid w:val="00415E55"/>
    <w:rsid w:val="00420C42"/>
    <w:rsid w:val="00420F72"/>
    <w:rsid w:val="0042102B"/>
    <w:rsid w:val="00421ACA"/>
    <w:rsid w:val="00422F66"/>
    <w:rsid w:val="00422F83"/>
    <w:rsid w:val="004232C7"/>
    <w:rsid w:val="00423353"/>
    <w:rsid w:val="00423782"/>
    <w:rsid w:val="00423886"/>
    <w:rsid w:val="00424227"/>
    <w:rsid w:val="00424340"/>
    <w:rsid w:val="0042449F"/>
    <w:rsid w:val="00425131"/>
    <w:rsid w:val="00425921"/>
    <w:rsid w:val="00425B3C"/>
    <w:rsid w:val="00425D6A"/>
    <w:rsid w:val="004270CD"/>
    <w:rsid w:val="004271E0"/>
    <w:rsid w:val="0042749E"/>
    <w:rsid w:val="004278A3"/>
    <w:rsid w:val="00427DFD"/>
    <w:rsid w:val="00430A36"/>
    <w:rsid w:val="0043115E"/>
    <w:rsid w:val="00431391"/>
    <w:rsid w:val="004317EA"/>
    <w:rsid w:val="00433644"/>
    <w:rsid w:val="00433825"/>
    <w:rsid w:val="00433B4B"/>
    <w:rsid w:val="00433BE5"/>
    <w:rsid w:val="004344AC"/>
    <w:rsid w:val="004353BD"/>
    <w:rsid w:val="004353E6"/>
    <w:rsid w:val="004356FD"/>
    <w:rsid w:val="00435E72"/>
    <w:rsid w:val="00436372"/>
    <w:rsid w:val="00436716"/>
    <w:rsid w:val="0043686F"/>
    <w:rsid w:val="004371BB"/>
    <w:rsid w:val="004371C0"/>
    <w:rsid w:val="00437E1D"/>
    <w:rsid w:val="00440433"/>
    <w:rsid w:val="00440690"/>
    <w:rsid w:val="00440DA9"/>
    <w:rsid w:val="00440F68"/>
    <w:rsid w:val="004417E1"/>
    <w:rsid w:val="00442A0C"/>
    <w:rsid w:val="00443F5B"/>
    <w:rsid w:val="004448DD"/>
    <w:rsid w:val="00444D1F"/>
    <w:rsid w:val="00444E10"/>
    <w:rsid w:val="00445EB9"/>
    <w:rsid w:val="00446064"/>
    <w:rsid w:val="004467C4"/>
    <w:rsid w:val="004467F6"/>
    <w:rsid w:val="00446F94"/>
    <w:rsid w:val="004478BF"/>
    <w:rsid w:val="00447B4E"/>
    <w:rsid w:val="004503F9"/>
    <w:rsid w:val="0045069F"/>
    <w:rsid w:val="00452120"/>
    <w:rsid w:val="004523AC"/>
    <w:rsid w:val="00452A4D"/>
    <w:rsid w:val="00452DBE"/>
    <w:rsid w:val="00452FA6"/>
    <w:rsid w:val="0045352D"/>
    <w:rsid w:val="00453B2B"/>
    <w:rsid w:val="00453BDA"/>
    <w:rsid w:val="00453CF8"/>
    <w:rsid w:val="00453E86"/>
    <w:rsid w:val="0045408C"/>
    <w:rsid w:val="00454436"/>
    <w:rsid w:val="00454C22"/>
    <w:rsid w:val="00454C98"/>
    <w:rsid w:val="004554BD"/>
    <w:rsid w:val="0045650D"/>
    <w:rsid w:val="004568B5"/>
    <w:rsid w:val="00456F14"/>
    <w:rsid w:val="0045729C"/>
    <w:rsid w:val="004574EA"/>
    <w:rsid w:val="0045780D"/>
    <w:rsid w:val="00460577"/>
    <w:rsid w:val="00461806"/>
    <w:rsid w:val="00461997"/>
    <w:rsid w:val="00461E27"/>
    <w:rsid w:val="00461EB7"/>
    <w:rsid w:val="0046292F"/>
    <w:rsid w:val="00462C62"/>
    <w:rsid w:val="00464022"/>
    <w:rsid w:val="004642BF"/>
    <w:rsid w:val="0046485F"/>
    <w:rsid w:val="00464C6F"/>
    <w:rsid w:val="00464CF8"/>
    <w:rsid w:val="00464E40"/>
    <w:rsid w:val="0046591D"/>
    <w:rsid w:val="00466263"/>
    <w:rsid w:val="0047028D"/>
    <w:rsid w:val="00471515"/>
    <w:rsid w:val="00471810"/>
    <w:rsid w:val="00472084"/>
    <w:rsid w:val="00472819"/>
    <w:rsid w:val="004737B0"/>
    <w:rsid w:val="004738E1"/>
    <w:rsid w:val="00474D6F"/>
    <w:rsid w:val="00474FFE"/>
    <w:rsid w:val="00475329"/>
    <w:rsid w:val="0047557B"/>
    <w:rsid w:val="00476E28"/>
    <w:rsid w:val="00477A2B"/>
    <w:rsid w:val="00480537"/>
    <w:rsid w:val="004805CC"/>
    <w:rsid w:val="0048132B"/>
    <w:rsid w:val="004828FB"/>
    <w:rsid w:val="004833DB"/>
    <w:rsid w:val="00483D37"/>
    <w:rsid w:val="00483F18"/>
    <w:rsid w:val="00483FCA"/>
    <w:rsid w:val="004843A4"/>
    <w:rsid w:val="00484740"/>
    <w:rsid w:val="00484978"/>
    <w:rsid w:val="00484EB4"/>
    <w:rsid w:val="0048534E"/>
    <w:rsid w:val="004855C8"/>
    <w:rsid w:val="00485724"/>
    <w:rsid w:val="00485AD4"/>
    <w:rsid w:val="00486138"/>
    <w:rsid w:val="0048651D"/>
    <w:rsid w:val="004867A4"/>
    <w:rsid w:val="00486919"/>
    <w:rsid w:val="00486D88"/>
    <w:rsid w:val="004876F9"/>
    <w:rsid w:val="00490D76"/>
    <w:rsid w:val="0049142F"/>
    <w:rsid w:val="00491F51"/>
    <w:rsid w:val="00492294"/>
    <w:rsid w:val="004934EF"/>
    <w:rsid w:val="0049368F"/>
    <w:rsid w:val="00493C4A"/>
    <w:rsid w:val="00493D75"/>
    <w:rsid w:val="004943A5"/>
    <w:rsid w:val="004947F1"/>
    <w:rsid w:val="00494887"/>
    <w:rsid w:val="00494C0A"/>
    <w:rsid w:val="00496BDC"/>
    <w:rsid w:val="00496D0C"/>
    <w:rsid w:val="00497638"/>
    <w:rsid w:val="004A0843"/>
    <w:rsid w:val="004A1228"/>
    <w:rsid w:val="004A1757"/>
    <w:rsid w:val="004A18B8"/>
    <w:rsid w:val="004A1E0F"/>
    <w:rsid w:val="004A35DB"/>
    <w:rsid w:val="004A3EF0"/>
    <w:rsid w:val="004A425B"/>
    <w:rsid w:val="004A4F00"/>
    <w:rsid w:val="004A5638"/>
    <w:rsid w:val="004A583F"/>
    <w:rsid w:val="004A58FE"/>
    <w:rsid w:val="004A6BAC"/>
    <w:rsid w:val="004A72FC"/>
    <w:rsid w:val="004A769F"/>
    <w:rsid w:val="004A7CA6"/>
    <w:rsid w:val="004B02B8"/>
    <w:rsid w:val="004B088D"/>
    <w:rsid w:val="004B18F7"/>
    <w:rsid w:val="004B1E24"/>
    <w:rsid w:val="004B22CB"/>
    <w:rsid w:val="004B2490"/>
    <w:rsid w:val="004B2BAE"/>
    <w:rsid w:val="004B2C6F"/>
    <w:rsid w:val="004B3887"/>
    <w:rsid w:val="004B50EE"/>
    <w:rsid w:val="004B55EC"/>
    <w:rsid w:val="004B6876"/>
    <w:rsid w:val="004C0111"/>
    <w:rsid w:val="004C012F"/>
    <w:rsid w:val="004C0166"/>
    <w:rsid w:val="004C0D5A"/>
    <w:rsid w:val="004C200E"/>
    <w:rsid w:val="004C2D41"/>
    <w:rsid w:val="004C4750"/>
    <w:rsid w:val="004C4BCE"/>
    <w:rsid w:val="004C4ED5"/>
    <w:rsid w:val="004C5CD7"/>
    <w:rsid w:val="004C60CB"/>
    <w:rsid w:val="004C6481"/>
    <w:rsid w:val="004C6D01"/>
    <w:rsid w:val="004C6D9D"/>
    <w:rsid w:val="004C712A"/>
    <w:rsid w:val="004C7F48"/>
    <w:rsid w:val="004D02B5"/>
    <w:rsid w:val="004D1753"/>
    <w:rsid w:val="004D177C"/>
    <w:rsid w:val="004D1DEC"/>
    <w:rsid w:val="004D232D"/>
    <w:rsid w:val="004D23E2"/>
    <w:rsid w:val="004D24A3"/>
    <w:rsid w:val="004D3FB8"/>
    <w:rsid w:val="004D44A8"/>
    <w:rsid w:val="004D4687"/>
    <w:rsid w:val="004D4AB5"/>
    <w:rsid w:val="004D4B98"/>
    <w:rsid w:val="004D5201"/>
    <w:rsid w:val="004D683D"/>
    <w:rsid w:val="004D6CFC"/>
    <w:rsid w:val="004D754C"/>
    <w:rsid w:val="004D7626"/>
    <w:rsid w:val="004D79C2"/>
    <w:rsid w:val="004D7EED"/>
    <w:rsid w:val="004E0163"/>
    <w:rsid w:val="004E1078"/>
    <w:rsid w:val="004E1A9B"/>
    <w:rsid w:val="004E25E6"/>
    <w:rsid w:val="004E25E9"/>
    <w:rsid w:val="004E2629"/>
    <w:rsid w:val="004E37F0"/>
    <w:rsid w:val="004E3971"/>
    <w:rsid w:val="004E3E0A"/>
    <w:rsid w:val="004E40D3"/>
    <w:rsid w:val="004E440A"/>
    <w:rsid w:val="004E503A"/>
    <w:rsid w:val="004E50F8"/>
    <w:rsid w:val="004E5B17"/>
    <w:rsid w:val="004E6678"/>
    <w:rsid w:val="004E7752"/>
    <w:rsid w:val="004E77F3"/>
    <w:rsid w:val="004E78B4"/>
    <w:rsid w:val="004E7E30"/>
    <w:rsid w:val="004F0A9C"/>
    <w:rsid w:val="004F0F75"/>
    <w:rsid w:val="004F1126"/>
    <w:rsid w:val="004F11A4"/>
    <w:rsid w:val="004F1441"/>
    <w:rsid w:val="004F1DC0"/>
    <w:rsid w:val="004F2851"/>
    <w:rsid w:val="004F293E"/>
    <w:rsid w:val="004F2A60"/>
    <w:rsid w:val="004F2EC3"/>
    <w:rsid w:val="004F342E"/>
    <w:rsid w:val="004F38A8"/>
    <w:rsid w:val="004F39E7"/>
    <w:rsid w:val="004F4237"/>
    <w:rsid w:val="004F4267"/>
    <w:rsid w:val="004F45E7"/>
    <w:rsid w:val="004F519B"/>
    <w:rsid w:val="004F570D"/>
    <w:rsid w:val="004F5CD9"/>
    <w:rsid w:val="004F5E47"/>
    <w:rsid w:val="004F766B"/>
    <w:rsid w:val="004F7A4F"/>
    <w:rsid w:val="005003FF"/>
    <w:rsid w:val="005014A7"/>
    <w:rsid w:val="005016ED"/>
    <w:rsid w:val="00501B79"/>
    <w:rsid w:val="00502280"/>
    <w:rsid w:val="00502DEF"/>
    <w:rsid w:val="00503314"/>
    <w:rsid w:val="0050391D"/>
    <w:rsid w:val="00503E80"/>
    <w:rsid w:val="005047C0"/>
    <w:rsid w:val="00504BE5"/>
    <w:rsid w:val="00504C09"/>
    <w:rsid w:val="00504CD0"/>
    <w:rsid w:val="00505296"/>
    <w:rsid w:val="00505799"/>
    <w:rsid w:val="0050585E"/>
    <w:rsid w:val="00506507"/>
    <w:rsid w:val="00507075"/>
    <w:rsid w:val="00507D79"/>
    <w:rsid w:val="00507F97"/>
    <w:rsid w:val="0051077E"/>
    <w:rsid w:val="00510B58"/>
    <w:rsid w:val="005111A2"/>
    <w:rsid w:val="005111EF"/>
    <w:rsid w:val="00511DBD"/>
    <w:rsid w:val="00512937"/>
    <w:rsid w:val="00512A69"/>
    <w:rsid w:val="0051316C"/>
    <w:rsid w:val="00513904"/>
    <w:rsid w:val="00513F24"/>
    <w:rsid w:val="0051473A"/>
    <w:rsid w:val="00514AA6"/>
    <w:rsid w:val="00514CE1"/>
    <w:rsid w:val="00515DA8"/>
    <w:rsid w:val="00515EFA"/>
    <w:rsid w:val="00515F71"/>
    <w:rsid w:val="005162CF"/>
    <w:rsid w:val="00517869"/>
    <w:rsid w:val="00517BDD"/>
    <w:rsid w:val="00520906"/>
    <w:rsid w:val="00520C1D"/>
    <w:rsid w:val="00521748"/>
    <w:rsid w:val="005218B4"/>
    <w:rsid w:val="00521D73"/>
    <w:rsid w:val="00521DEA"/>
    <w:rsid w:val="005221BE"/>
    <w:rsid w:val="00523256"/>
    <w:rsid w:val="00523F58"/>
    <w:rsid w:val="00524A44"/>
    <w:rsid w:val="00525F83"/>
    <w:rsid w:val="005264CF"/>
    <w:rsid w:val="00527534"/>
    <w:rsid w:val="005304E8"/>
    <w:rsid w:val="0053051D"/>
    <w:rsid w:val="00531563"/>
    <w:rsid w:val="0053156C"/>
    <w:rsid w:val="00532206"/>
    <w:rsid w:val="0053255C"/>
    <w:rsid w:val="00532583"/>
    <w:rsid w:val="00532590"/>
    <w:rsid w:val="005333B3"/>
    <w:rsid w:val="0053352D"/>
    <w:rsid w:val="00533805"/>
    <w:rsid w:val="0053566E"/>
    <w:rsid w:val="00536022"/>
    <w:rsid w:val="005362E8"/>
    <w:rsid w:val="005366E9"/>
    <w:rsid w:val="00536C09"/>
    <w:rsid w:val="00536DE8"/>
    <w:rsid w:val="00537058"/>
    <w:rsid w:val="005370E2"/>
    <w:rsid w:val="00537AEE"/>
    <w:rsid w:val="00541243"/>
    <w:rsid w:val="005413EA"/>
    <w:rsid w:val="005417BA"/>
    <w:rsid w:val="005419B3"/>
    <w:rsid w:val="0054267C"/>
    <w:rsid w:val="00542D6A"/>
    <w:rsid w:val="0054403A"/>
    <w:rsid w:val="0054438C"/>
    <w:rsid w:val="00544732"/>
    <w:rsid w:val="005455B8"/>
    <w:rsid w:val="005463C3"/>
    <w:rsid w:val="00546979"/>
    <w:rsid w:val="00547369"/>
    <w:rsid w:val="0054736A"/>
    <w:rsid w:val="00547F1D"/>
    <w:rsid w:val="0055260A"/>
    <w:rsid w:val="00553119"/>
    <w:rsid w:val="00554039"/>
    <w:rsid w:val="00554997"/>
    <w:rsid w:val="00554E5D"/>
    <w:rsid w:val="0055517A"/>
    <w:rsid w:val="005552BF"/>
    <w:rsid w:val="00555DEF"/>
    <w:rsid w:val="00556051"/>
    <w:rsid w:val="005563BC"/>
    <w:rsid w:val="00556808"/>
    <w:rsid w:val="00556ECC"/>
    <w:rsid w:val="00557D90"/>
    <w:rsid w:val="00561D75"/>
    <w:rsid w:val="00562DB4"/>
    <w:rsid w:val="00563B5E"/>
    <w:rsid w:val="005648FF"/>
    <w:rsid w:val="00572170"/>
    <w:rsid w:val="005726FE"/>
    <w:rsid w:val="00572971"/>
    <w:rsid w:val="005755A9"/>
    <w:rsid w:val="00575DAE"/>
    <w:rsid w:val="00576513"/>
    <w:rsid w:val="00576585"/>
    <w:rsid w:val="00577143"/>
    <w:rsid w:val="00577C28"/>
    <w:rsid w:val="0058052C"/>
    <w:rsid w:val="00580615"/>
    <w:rsid w:val="005807C6"/>
    <w:rsid w:val="00580CAC"/>
    <w:rsid w:val="00580EE2"/>
    <w:rsid w:val="00581343"/>
    <w:rsid w:val="00581701"/>
    <w:rsid w:val="00581ADF"/>
    <w:rsid w:val="00581AF1"/>
    <w:rsid w:val="00581FEA"/>
    <w:rsid w:val="00582626"/>
    <w:rsid w:val="005830AD"/>
    <w:rsid w:val="005837D2"/>
    <w:rsid w:val="0058446D"/>
    <w:rsid w:val="00584695"/>
    <w:rsid w:val="00584733"/>
    <w:rsid w:val="00584745"/>
    <w:rsid w:val="0058641F"/>
    <w:rsid w:val="00586519"/>
    <w:rsid w:val="00586DCA"/>
    <w:rsid w:val="00587582"/>
    <w:rsid w:val="00587890"/>
    <w:rsid w:val="00590663"/>
    <w:rsid w:val="005906F0"/>
    <w:rsid w:val="0059118E"/>
    <w:rsid w:val="00591478"/>
    <w:rsid w:val="00591773"/>
    <w:rsid w:val="00592569"/>
    <w:rsid w:val="00592968"/>
    <w:rsid w:val="00592B65"/>
    <w:rsid w:val="00593443"/>
    <w:rsid w:val="005946FE"/>
    <w:rsid w:val="0059471D"/>
    <w:rsid w:val="00594C3B"/>
    <w:rsid w:val="0059658A"/>
    <w:rsid w:val="005973DA"/>
    <w:rsid w:val="005979CD"/>
    <w:rsid w:val="005A06F4"/>
    <w:rsid w:val="005A0CC8"/>
    <w:rsid w:val="005A1F2B"/>
    <w:rsid w:val="005A2CD6"/>
    <w:rsid w:val="005A3488"/>
    <w:rsid w:val="005A3F42"/>
    <w:rsid w:val="005A45DA"/>
    <w:rsid w:val="005A462C"/>
    <w:rsid w:val="005A4883"/>
    <w:rsid w:val="005A4D29"/>
    <w:rsid w:val="005A4EA1"/>
    <w:rsid w:val="005A527F"/>
    <w:rsid w:val="005A5EFE"/>
    <w:rsid w:val="005A6556"/>
    <w:rsid w:val="005A71A6"/>
    <w:rsid w:val="005A7B40"/>
    <w:rsid w:val="005A7E6B"/>
    <w:rsid w:val="005B3347"/>
    <w:rsid w:val="005B3382"/>
    <w:rsid w:val="005B35D4"/>
    <w:rsid w:val="005B47D6"/>
    <w:rsid w:val="005B48E0"/>
    <w:rsid w:val="005B4AF9"/>
    <w:rsid w:val="005B59B0"/>
    <w:rsid w:val="005B5F14"/>
    <w:rsid w:val="005B6A12"/>
    <w:rsid w:val="005B6DEE"/>
    <w:rsid w:val="005B6E3E"/>
    <w:rsid w:val="005B6F21"/>
    <w:rsid w:val="005B6F7D"/>
    <w:rsid w:val="005B728C"/>
    <w:rsid w:val="005C02D4"/>
    <w:rsid w:val="005C0E9C"/>
    <w:rsid w:val="005C1228"/>
    <w:rsid w:val="005C13E6"/>
    <w:rsid w:val="005C18F3"/>
    <w:rsid w:val="005C208E"/>
    <w:rsid w:val="005C26BD"/>
    <w:rsid w:val="005C28EA"/>
    <w:rsid w:val="005C3637"/>
    <w:rsid w:val="005C40B4"/>
    <w:rsid w:val="005C4D4D"/>
    <w:rsid w:val="005C5DB1"/>
    <w:rsid w:val="005C627E"/>
    <w:rsid w:val="005C6833"/>
    <w:rsid w:val="005C6905"/>
    <w:rsid w:val="005C6AD0"/>
    <w:rsid w:val="005C6AFC"/>
    <w:rsid w:val="005C70D9"/>
    <w:rsid w:val="005C7F16"/>
    <w:rsid w:val="005D0AFD"/>
    <w:rsid w:val="005D0CBA"/>
    <w:rsid w:val="005D0D96"/>
    <w:rsid w:val="005D0EB8"/>
    <w:rsid w:val="005D15E6"/>
    <w:rsid w:val="005D1F25"/>
    <w:rsid w:val="005D262C"/>
    <w:rsid w:val="005D2DF8"/>
    <w:rsid w:val="005D3635"/>
    <w:rsid w:val="005D4815"/>
    <w:rsid w:val="005D4D3C"/>
    <w:rsid w:val="005D508D"/>
    <w:rsid w:val="005D53A1"/>
    <w:rsid w:val="005D53E6"/>
    <w:rsid w:val="005D56EA"/>
    <w:rsid w:val="005D5AD4"/>
    <w:rsid w:val="005D60DE"/>
    <w:rsid w:val="005D6298"/>
    <w:rsid w:val="005D67DD"/>
    <w:rsid w:val="005D7C27"/>
    <w:rsid w:val="005E04DB"/>
    <w:rsid w:val="005E0522"/>
    <w:rsid w:val="005E0B92"/>
    <w:rsid w:val="005E15D6"/>
    <w:rsid w:val="005E27CC"/>
    <w:rsid w:val="005E2DCD"/>
    <w:rsid w:val="005E4FA2"/>
    <w:rsid w:val="005E5B18"/>
    <w:rsid w:val="005E5F8B"/>
    <w:rsid w:val="005E601E"/>
    <w:rsid w:val="005E6581"/>
    <w:rsid w:val="005E686E"/>
    <w:rsid w:val="005E6B70"/>
    <w:rsid w:val="005E6EBD"/>
    <w:rsid w:val="005E7374"/>
    <w:rsid w:val="005E7581"/>
    <w:rsid w:val="005E771F"/>
    <w:rsid w:val="005E7724"/>
    <w:rsid w:val="005E792B"/>
    <w:rsid w:val="005F0162"/>
    <w:rsid w:val="005F0958"/>
    <w:rsid w:val="005F1255"/>
    <w:rsid w:val="005F1BF4"/>
    <w:rsid w:val="005F1C89"/>
    <w:rsid w:val="005F20CE"/>
    <w:rsid w:val="005F21B1"/>
    <w:rsid w:val="005F25BF"/>
    <w:rsid w:val="005F2A7B"/>
    <w:rsid w:val="005F2CC9"/>
    <w:rsid w:val="005F38D4"/>
    <w:rsid w:val="005F4BA9"/>
    <w:rsid w:val="005F4F31"/>
    <w:rsid w:val="005F5195"/>
    <w:rsid w:val="005F519A"/>
    <w:rsid w:val="005F5675"/>
    <w:rsid w:val="005F5CD3"/>
    <w:rsid w:val="005F5E29"/>
    <w:rsid w:val="005F60C4"/>
    <w:rsid w:val="005F6638"/>
    <w:rsid w:val="005F6FDA"/>
    <w:rsid w:val="005F77E8"/>
    <w:rsid w:val="005F7C12"/>
    <w:rsid w:val="005F7D47"/>
    <w:rsid w:val="005F7E4B"/>
    <w:rsid w:val="005F7F30"/>
    <w:rsid w:val="006001FD"/>
    <w:rsid w:val="006006B7"/>
    <w:rsid w:val="006007A4"/>
    <w:rsid w:val="006009AA"/>
    <w:rsid w:val="00600BDD"/>
    <w:rsid w:val="00602273"/>
    <w:rsid w:val="006025B6"/>
    <w:rsid w:val="00602A83"/>
    <w:rsid w:val="00603A29"/>
    <w:rsid w:val="00603B9B"/>
    <w:rsid w:val="0060463A"/>
    <w:rsid w:val="006051B1"/>
    <w:rsid w:val="00605211"/>
    <w:rsid w:val="006052A3"/>
    <w:rsid w:val="00605981"/>
    <w:rsid w:val="00605A82"/>
    <w:rsid w:val="006065FE"/>
    <w:rsid w:val="00606A60"/>
    <w:rsid w:val="00606B7D"/>
    <w:rsid w:val="006077AC"/>
    <w:rsid w:val="00607A04"/>
    <w:rsid w:val="0061002C"/>
    <w:rsid w:val="0061058E"/>
    <w:rsid w:val="0061106B"/>
    <w:rsid w:val="006120D2"/>
    <w:rsid w:val="00612CED"/>
    <w:rsid w:val="00613286"/>
    <w:rsid w:val="00613AD3"/>
    <w:rsid w:val="00614764"/>
    <w:rsid w:val="00614DCF"/>
    <w:rsid w:val="00615315"/>
    <w:rsid w:val="00615761"/>
    <w:rsid w:val="00615829"/>
    <w:rsid w:val="00616213"/>
    <w:rsid w:val="00616B88"/>
    <w:rsid w:val="00616DB7"/>
    <w:rsid w:val="006207E7"/>
    <w:rsid w:val="00620D26"/>
    <w:rsid w:val="00620FC3"/>
    <w:rsid w:val="006215FA"/>
    <w:rsid w:val="006223EF"/>
    <w:rsid w:val="00622D4B"/>
    <w:rsid w:val="00622FAF"/>
    <w:rsid w:val="00623144"/>
    <w:rsid w:val="00623302"/>
    <w:rsid w:val="00623950"/>
    <w:rsid w:val="0062396E"/>
    <w:rsid w:val="00624759"/>
    <w:rsid w:val="00624BB7"/>
    <w:rsid w:val="00624C2E"/>
    <w:rsid w:val="00624EE9"/>
    <w:rsid w:val="00625340"/>
    <w:rsid w:val="00625AA1"/>
    <w:rsid w:val="0062674E"/>
    <w:rsid w:val="0062686F"/>
    <w:rsid w:val="00630386"/>
    <w:rsid w:val="00630A68"/>
    <w:rsid w:val="00630B55"/>
    <w:rsid w:val="00631622"/>
    <w:rsid w:val="00631671"/>
    <w:rsid w:val="006318FA"/>
    <w:rsid w:val="006319D7"/>
    <w:rsid w:val="00632068"/>
    <w:rsid w:val="00632272"/>
    <w:rsid w:val="0063242A"/>
    <w:rsid w:val="006330ED"/>
    <w:rsid w:val="006335EF"/>
    <w:rsid w:val="0063396A"/>
    <w:rsid w:val="00633DFF"/>
    <w:rsid w:val="0063481B"/>
    <w:rsid w:val="0063492F"/>
    <w:rsid w:val="006357DF"/>
    <w:rsid w:val="006366F9"/>
    <w:rsid w:val="00640B31"/>
    <w:rsid w:val="0064129C"/>
    <w:rsid w:val="00641726"/>
    <w:rsid w:val="00641BAA"/>
    <w:rsid w:val="0064295E"/>
    <w:rsid w:val="00643298"/>
    <w:rsid w:val="0064350C"/>
    <w:rsid w:val="0064366A"/>
    <w:rsid w:val="0064381C"/>
    <w:rsid w:val="00643B5A"/>
    <w:rsid w:val="00643B9D"/>
    <w:rsid w:val="0064478F"/>
    <w:rsid w:val="0064561A"/>
    <w:rsid w:val="00645888"/>
    <w:rsid w:val="00645C07"/>
    <w:rsid w:val="00645C45"/>
    <w:rsid w:val="0064620C"/>
    <w:rsid w:val="00647A1D"/>
    <w:rsid w:val="00647DBD"/>
    <w:rsid w:val="00647EAF"/>
    <w:rsid w:val="006506D2"/>
    <w:rsid w:val="00651203"/>
    <w:rsid w:val="00651DAC"/>
    <w:rsid w:val="00652782"/>
    <w:rsid w:val="00652C95"/>
    <w:rsid w:val="006530EE"/>
    <w:rsid w:val="0065336B"/>
    <w:rsid w:val="00653706"/>
    <w:rsid w:val="00653DCE"/>
    <w:rsid w:val="006544D7"/>
    <w:rsid w:val="00655082"/>
    <w:rsid w:val="006567BF"/>
    <w:rsid w:val="00657083"/>
    <w:rsid w:val="006570CF"/>
    <w:rsid w:val="00657344"/>
    <w:rsid w:val="006574FF"/>
    <w:rsid w:val="006577DF"/>
    <w:rsid w:val="00657B81"/>
    <w:rsid w:val="006614FE"/>
    <w:rsid w:val="00663070"/>
    <w:rsid w:val="00663EE8"/>
    <w:rsid w:val="00663FED"/>
    <w:rsid w:val="006642DF"/>
    <w:rsid w:val="0066447E"/>
    <w:rsid w:val="00665856"/>
    <w:rsid w:val="0066620D"/>
    <w:rsid w:val="00666291"/>
    <w:rsid w:val="006662AE"/>
    <w:rsid w:val="00666C4C"/>
    <w:rsid w:val="006675E7"/>
    <w:rsid w:val="00667736"/>
    <w:rsid w:val="00667C29"/>
    <w:rsid w:val="00670265"/>
    <w:rsid w:val="006704EE"/>
    <w:rsid w:val="006705F2"/>
    <w:rsid w:val="0067095B"/>
    <w:rsid w:val="006713F1"/>
    <w:rsid w:val="00671475"/>
    <w:rsid w:val="00672087"/>
    <w:rsid w:val="0067308C"/>
    <w:rsid w:val="00673407"/>
    <w:rsid w:val="00673C04"/>
    <w:rsid w:val="00674258"/>
    <w:rsid w:val="00674C7D"/>
    <w:rsid w:val="00675378"/>
    <w:rsid w:val="006756F6"/>
    <w:rsid w:val="006757EC"/>
    <w:rsid w:val="006759AE"/>
    <w:rsid w:val="00675FAC"/>
    <w:rsid w:val="00676167"/>
    <w:rsid w:val="00676878"/>
    <w:rsid w:val="00677095"/>
    <w:rsid w:val="00680385"/>
    <w:rsid w:val="00680836"/>
    <w:rsid w:val="00680A8D"/>
    <w:rsid w:val="00680AA5"/>
    <w:rsid w:val="00680C5C"/>
    <w:rsid w:val="00680E1A"/>
    <w:rsid w:val="00680E9A"/>
    <w:rsid w:val="00680EFD"/>
    <w:rsid w:val="00681715"/>
    <w:rsid w:val="00681E87"/>
    <w:rsid w:val="00681EBB"/>
    <w:rsid w:val="006823D1"/>
    <w:rsid w:val="006826FD"/>
    <w:rsid w:val="0068292C"/>
    <w:rsid w:val="006829D8"/>
    <w:rsid w:val="00682D12"/>
    <w:rsid w:val="00683147"/>
    <w:rsid w:val="00683757"/>
    <w:rsid w:val="00683950"/>
    <w:rsid w:val="006839C1"/>
    <w:rsid w:val="00683BDF"/>
    <w:rsid w:val="0068486F"/>
    <w:rsid w:val="00686ECD"/>
    <w:rsid w:val="0068780D"/>
    <w:rsid w:val="00687A4F"/>
    <w:rsid w:val="00687C1F"/>
    <w:rsid w:val="00687F72"/>
    <w:rsid w:val="006901C4"/>
    <w:rsid w:val="00690D33"/>
    <w:rsid w:val="006919FD"/>
    <w:rsid w:val="006926A4"/>
    <w:rsid w:val="0069297A"/>
    <w:rsid w:val="00692AFC"/>
    <w:rsid w:val="00692B0E"/>
    <w:rsid w:val="00692C88"/>
    <w:rsid w:val="00692DBF"/>
    <w:rsid w:val="00693BD8"/>
    <w:rsid w:val="0069496F"/>
    <w:rsid w:val="00695C3F"/>
    <w:rsid w:val="006961BC"/>
    <w:rsid w:val="00696495"/>
    <w:rsid w:val="0069671B"/>
    <w:rsid w:val="00696A04"/>
    <w:rsid w:val="00696FCD"/>
    <w:rsid w:val="00697173"/>
    <w:rsid w:val="006976C9"/>
    <w:rsid w:val="00697899"/>
    <w:rsid w:val="006A0E14"/>
    <w:rsid w:val="006A0F63"/>
    <w:rsid w:val="006A0F94"/>
    <w:rsid w:val="006A12F2"/>
    <w:rsid w:val="006A16EE"/>
    <w:rsid w:val="006A3AED"/>
    <w:rsid w:val="006A4428"/>
    <w:rsid w:val="006A4A1B"/>
    <w:rsid w:val="006A4EBA"/>
    <w:rsid w:val="006A5595"/>
    <w:rsid w:val="006A566A"/>
    <w:rsid w:val="006A5709"/>
    <w:rsid w:val="006A7058"/>
    <w:rsid w:val="006A74E9"/>
    <w:rsid w:val="006A7AB9"/>
    <w:rsid w:val="006B0583"/>
    <w:rsid w:val="006B0E75"/>
    <w:rsid w:val="006B15D5"/>
    <w:rsid w:val="006B16E9"/>
    <w:rsid w:val="006B1801"/>
    <w:rsid w:val="006B1F36"/>
    <w:rsid w:val="006B20A3"/>
    <w:rsid w:val="006B2596"/>
    <w:rsid w:val="006B29A0"/>
    <w:rsid w:val="006B2D27"/>
    <w:rsid w:val="006B304A"/>
    <w:rsid w:val="006B3937"/>
    <w:rsid w:val="006B3D9D"/>
    <w:rsid w:val="006B42DD"/>
    <w:rsid w:val="006B4B43"/>
    <w:rsid w:val="006B5636"/>
    <w:rsid w:val="006B5B4F"/>
    <w:rsid w:val="006B5ECA"/>
    <w:rsid w:val="006B5EFE"/>
    <w:rsid w:val="006B6621"/>
    <w:rsid w:val="006B66E8"/>
    <w:rsid w:val="006B6C4C"/>
    <w:rsid w:val="006B6C9E"/>
    <w:rsid w:val="006B6DF7"/>
    <w:rsid w:val="006B7525"/>
    <w:rsid w:val="006B75C8"/>
    <w:rsid w:val="006B7E99"/>
    <w:rsid w:val="006C0C2B"/>
    <w:rsid w:val="006C0D97"/>
    <w:rsid w:val="006C1042"/>
    <w:rsid w:val="006C1557"/>
    <w:rsid w:val="006C15CD"/>
    <w:rsid w:val="006C16C2"/>
    <w:rsid w:val="006C1B32"/>
    <w:rsid w:val="006C1C72"/>
    <w:rsid w:val="006C24E1"/>
    <w:rsid w:val="006C25CE"/>
    <w:rsid w:val="006C2659"/>
    <w:rsid w:val="006C2FE3"/>
    <w:rsid w:val="006C34CC"/>
    <w:rsid w:val="006C3E93"/>
    <w:rsid w:val="006C431A"/>
    <w:rsid w:val="006C48C8"/>
    <w:rsid w:val="006C4E64"/>
    <w:rsid w:val="006C4F05"/>
    <w:rsid w:val="006C5674"/>
    <w:rsid w:val="006C5794"/>
    <w:rsid w:val="006C5846"/>
    <w:rsid w:val="006C5B81"/>
    <w:rsid w:val="006C63E3"/>
    <w:rsid w:val="006C66F3"/>
    <w:rsid w:val="006C68E6"/>
    <w:rsid w:val="006C6A02"/>
    <w:rsid w:val="006C6E0C"/>
    <w:rsid w:val="006C7C6B"/>
    <w:rsid w:val="006D0290"/>
    <w:rsid w:val="006D0835"/>
    <w:rsid w:val="006D0949"/>
    <w:rsid w:val="006D0C2D"/>
    <w:rsid w:val="006D0D24"/>
    <w:rsid w:val="006D0EE3"/>
    <w:rsid w:val="006D3225"/>
    <w:rsid w:val="006D3241"/>
    <w:rsid w:val="006D34B9"/>
    <w:rsid w:val="006D3BC0"/>
    <w:rsid w:val="006D656F"/>
    <w:rsid w:val="006D6B04"/>
    <w:rsid w:val="006D7720"/>
    <w:rsid w:val="006D78D7"/>
    <w:rsid w:val="006D7FB6"/>
    <w:rsid w:val="006E05B8"/>
    <w:rsid w:val="006E19E6"/>
    <w:rsid w:val="006E2711"/>
    <w:rsid w:val="006E29BC"/>
    <w:rsid w:val="006E2F68"/>
    <w:rsid w:val="006E4155"/>
    <w:rsid w:val="006E467B"/>
    <w:rsid w:val="006E472F"/>
    <w:rsid w:val="006E5138"/>
    <w:rsid w:val="006E535F"/>
    <w:rsid w:val="006E581C"/>
    <w:rsid w:val="006E5AA7"/>
    <w:rsid w:val="006E63DF"/>
    <w:rsid w:val="006E78F2"/>
    <w:rsid w:val="006E7D8D"/>
    <w:rsid w:val="006F05D8"/>
    <w:rsid w:val="006F0AA1"/>
    <w:rsid w:val="006F0AB0"/>
    <w:rsid w:val="006F10BB"/>
    <w:rsid w:val="006F11B9"/>
    <w:rsid w:val="006F168F"/>
    <w:rsid w:val="006F1B7B"/>
    <w:rsid w:val="006F1C1F"/>
    <w:rsid w:val="006F1D80"/>
    <w:rsid w:val="006F2129"/>
    <w:rsid w:val="006F22CB"/>
    <w:rsid w:val="006F2D31"/>
    <w:rsid w:val="006F3C35"/>
    <w:rsid w:val="006F4205"/>
    <w:rsid w:val="006F46EE"/>
    <w:rsid w:val="006F4F84"/>
    <w:rsid w:val="006F5701"/>
    <w:rsid w:val="006F5846"/>
    <w:rsid w:val="006F5865"/>
    <w:rsid w:val="006F5A10"/>
    <w:rsid w:val="006F5A30"/>
    <w:rsid w:val="006F5E44"/>
    <w:rsid w:val="006F6D45"/>
    <w:rsid w:val="006F7F65"/>
    <w:rsid w:val="0070049B"/>
    <w:rsid w:val="00700A62"/>
    <w:rsid w:val="00700E65"/>
    <w:rsid w:val="00700EC7"/>
    <w:rsid w:val="00700F6C"/>
    <w:rsid w:val="007013DF"/>
    <w:rsid w:val="00701EA6"/>
    <w:rsid w:val="007029C2"/>
    <w:rsid w:val="00702CD6"/>
    <w:rsid w:val="007036D7"/>
    <w:rsid w:val="007037BE"/>
    <w:rsid w:val="00704586"/>
    <w:rsid w:val="007048AE"/>
    <w:rsid w:val="00704BFE"/>
    <w:rsid w:val="00705515"/>
    <w:rsid w:val="007055CE"/>
    <w:rsid w:val="007057B8"/>
    <w:rsid w:val="00706212"/>
    <w:rsid w:val="00706342"/>
    <w:rsid w:val="0070654C"/>
    <w:rsid w:val="007065FC"/>
    <w:rsid w:val="00706987"/>
    <w:rsid w:val="00706A99"/>
    <w:rsid w:val="00706C29"/>
    <w:rsid w:val="007075C3"/>
    <w:rsid w:val="0071008C"/>
    <w:rsid w:val="00710119"/>
    <w:rsid w:val="00710180"/>
    <w:rsid w:val="007104FA"/>
    <w:rsid w:val="00710CE0"/>
    <w:rsid w:val="007111B7"/>
    <w:rsid w:val="00711CD7"/>
    <w:rsid w:val="00711CDB"/>
    <w:rsid w:val="0071259D"/>
    <w:rsid w:val="0071269E"/>
    <w:rsid w:val="00712757"/>
    <w:rsid w:val="00713326"/>
    <w:rsid w:val="00713922"/>
    <w:rsid w:val="00714C73"/>
    <w:rsid w:val="00714C85"/>
    <w:rsid w:val="00715BB8"/>
    <w:rsid w:val="00715FCA"/>
    <w:rsid w:val="0071765E"/>
    <w:rsid w:val="007178E1"/>
    <w:rsid w:val="00717935"/>
    <w:rsid w:val="007179ED"/>
    <w:rsid w:val="00717AC3"/>
    <w:rsid w:val="00717DCA"/>
    <w:rsid w:val="00720107"/>
    <w:rsid w:val="0072028A"/>
    <w:rsid w:val="00720614"/>
    <w:rsid w:val="00720BE3"/>
    <w:rsid w:val="007211A7"/>
    <w:rsid w:val="007215AA"/>
    <w:rsid w:val="007233B7"/>
    <w:rsid w:val="00723407"/>
    <w:rsid w:val="00723515"/>
    <w:rsid w:val="007238A0"/>
    <w:rsid w:val="007240A0"/>
    <w:rsid w:val="007254C8"/>
    <w:rsid w:val="00726813"/>
    <w:rsid w:val="00726D0E"/>
    <w:rsid w:val="00727146"/>
    <w:rsid w:val="00727242"/>
    <w:rsid w:val="00727684"/>
    <w:rsid w:val="00727D4E"/>
    <w:rsid w:val="00730370"/>
    <w:rsid w:val="0073074C"/>
    <w:rsid w:val="007311CB"/>
    <w:rsid w:val="0073133F"/>
    <w:rsid w:val="007314BD"/>
    <w:rsid w:val="007315DC"/>
    <w:rsid w:val="0073182D"/>
    <w:rsid w:val="00731937"/>
    <w:rsid w:val="00732195"/>
    <w:rsid w:val="007321AF"/>
    <w:rsid w:val="0073220E"/>
    <w:rsid w:val="0073230D"/>
    <w:rsid w:val="007325D0"/>
    <w:rsid w:val="00732CC4"/>
    <w:rsid w:val="00732DAB"/>
    <w:rsid w:val="00733746"/>
    <w:rsid w:val="00734E2C"/>
    <w:rsid w:val="0073539F"/>
    <w:rsid w:val="00735AD3"/>
    <w:rsid w:val="00735EDC"/>
    <w:rsid w:val="007364FD"/>
    <w:rsid w:val="00737A02"/>
    <w:rsid w:val="00740163"/>
    <w:rsid w:val="007402E0"/>
    <w:rsid w:val="0074111A"/>
    <w:rsid w:val="0074161D"/>
    <w:rsid w:val="00741947"/>
    <w:rsid w:val="00741F23"/>
    <w:rsid w:val="00742549"/>
    <w:rsid w:val="007439C9"/>
    <w:rsid w:val="00743BBE"/>
    <w:rsid w:val="00744A74"/>
    <w:rsid w:val="00744B72"/>
    <w:rsid w:val="007451CC"/>
    <w:rsid w:val="00745642"/>
    <w:rsid w:val="00745BE9"/>
    <w:rsid w:val="00746C5C"/>
    <w:rsid w:val="00746E2D"/>
    <w:rsid w:val="007472B2"/>
    <w:rsid w:val="007477BD"/>
    <w:rsid w:val="00750164"/>
    <w:rsid w:val="00750578"/>
    <w:rsid w:val="0075118A"/>
    <w:rsid w:val="00751473"/>
    <w:rsid w:val="0075158F"/>
    <w:rsid w:val="00752679"/>
    <w:rsid w:val="00753455"/>
    <w:rsid w:val="00755519"/>
    <w:rsid w:val="00755BD0"/>
    <w:rsid w:val="00755CF1"/>
    <w:rsid w:val="007562AC"/>
    <w:rsid w:val="0075672A"/>
    <w:rsid w:val="007568B0"/>
    <w:rsid w:val="00756951"/>
    <w:rsid w:val="00756B14"/>
    <w:rsid w:val="00756B85"/>
    <w:rsid w:val="00756E37"/>
    <w:rsid w:val="0075773D"/>
    <w:rsid w:val="00757C24"/>
    <w:rsid w:val="007602CC"/>
    <w:rsid w:val="00760384"/>
    <w:rsid w:val="00760B9F"/>
    <w:rsid w:val="00761086"/>
    <w:rsid w:val="00761645"/>
    <w:rsid w:val="00761BC8"/>
    <w:rsid w:val="00762359"/>
    <w:rsid w:val="007624B1"/>
    <w:rsid w:val="0076252F"/>
    <w:rsid w:val="00762608"/>
    <w:rsid w:val="007626FB"/>
    <w:rsid w:val="00762A5D"/>
    <w:rsid w:val="00763544"/>
    <w:rsid w:val="00763AED"/>
    <w:rsid w:val="00763CD9"/>
    <w:rsid w:val="00764178"/>
    <w:rsid w:val="00764CC4"/>
    <w:rsid w:val="00765D7D"/>
    <w:rsid w:val="007663C2"/>
    <w:rsid w:val="007668D5"/>
    <w:rsid w:val="00766C5A"/>
    <w:rsid w:val="00766E00"/>
    <w:rsid w:val="00767A80"/>
    <w:rsid w:val="0077005A"/>
    <w:rsid w:val="00770EE1"/>
    <w:rsid w:val="00771542"/>
    <w:rsid w:val="00771AF3"/>
    <w:rsid w:val="00772421"/>
    <w:rsid w:val="00772423"/>
    <w:rsid w:val="00772834"/>
    <w:rsid w:val="00773911"/>
    <w:rsid w:val="00773DC3"/>
    <w:rsid w:val="007749B0"/>
    <w:rsid w:val="00775481"/>
    <w:rsid w:val="00775ACA"/>
    <w:rsid w:val="00775E94"/>
    <w:rsid w:val="0077675A"/>
    <w:rsid w:val="00776BBD"/>
    <w:rsid w:val="0077745D"/>
    <w:rsid w:val="007803FB"/>
    <w:rsid w:val="0078063D"/>
    <w:rsid w:val="00782281"/>
    <w:rsid w:val="007839CC"/>
    <w:rsid w:val="00784737"/>
    <w:rsid w:val="007853AF"/>
    <w:rsid w:val="00785559"/>
    <w:rsid w:val="00785D78"/>
    <w:rsid w:val="00786130"/>
    <w:rsid w:val="007864D7"/>
    <w:rsid w:val="00786588"/>
    <w:rsid w:val="00786C0F"/>
    <w:rsid w:val="007873E4"/>
    <w:rsid w:val="00787657"/>
    <w:rsid w:val="00787660"/>
    <w:rsid w:val="00787F11"/>
    <w:rsid w:val="00790C2C"/>
    <w:rsid w:val="00790D3E"/>
    <w:rsid w:val="00790DC7"/>
    <w:rsid w:val="00790F26"/>
    <w:rsid w:val="00791682"/>
    <w:rsid w:val="007917C9"/>
    <w:rsid w:val="00791966"/>
    <w:rsid w:val="00791CF3"/>
    <w:rsid w:val="00792296"/>
    <w:rsid w:val="00792A29"/>
    <w:rsid w:val="0079308C"/>
    <w:rsid w:val="007931C0"/>
    <w:rsid w:val="007934C7"/>
    <w:rsid w:val="00793697"/>
    <w:rsid w:val="00795DF0"/>
    <w:rsid w:val="007963D7"/>
    <w:rsid w:val="00796632"/>
    <w:rsid w:val="00796A94"/>
    <w:rsid w:val="00797C81"/>
    <w:rsid w:val="007A07BC"/>
    <w:rsid w:val="007A0EF4"/>
    <w:rsid w:val="007A1B8E"/>
    <w:rsid w:val="007A2365"/>
    <w:rsid w:val="007A26AF"/>
    <w:rsid w:val="007A26EB"/>
    <w:rsid w:val="007A30F2"/>
    <w:rsid w:val="007A34EE"/>
    <w:rsid w:val="007A39E7"/>
    <w:rsid w:val="007A4797"/>
    <w:rsid w:val="007A53B2"/>
    <w:rsid w:val="007A55D0"/>
    <w:rsid w:val="007A60AB"/>
    <w:rsid w:val="007A63CC"/>
    <w:rsid w:val="007A6C34"/>
    <w:rsid w:val="007A717C"/>
    <w:rsid w:val="007A7C67"/>
    <w:rsid w:val="007A7FC9"/>
    <w:rsid w:val="007B0FF1"/>
    <w:rsid w:val="007B1138"/>
    <w:rsid w:val="007B19B4"/>
    <w:rsid w:val="007B1FA7"/>
    <w:rsid w:val="007B240E"/>
    <w:rsid w:val="007B2745"/>
    <w:rsid w:val="007B307D"/>
    <w:rsid w:val="007B3183"/>
    <w:rsid w:val="007B373A"/>
    <w:rsid w:val="007B4D31"/>
    <w:rsid w:val="007B5000"/>
    <w:rsid w:val="007B51AB"/>
    <w:rsid w:val="007B5455"/>
    <w:rsid w:val="007B5AB0"/>
    <w:rsid w:val="007B5AE1"/>
    <w:rsid w:val="007B5B25"/>
    <w:rsid w:val="007B5BAF"/>
    <w:rsid w:val="007B6191"/>
    <w:rsid w:val="007B635B"/>
    <w:rsid w:val="007B6605"/>
    <w:rsid w:val="007B6D34"/>
    <w:rsid w:val="007B74D3"/>
    <w:rsid w:val="007B76CC"/>
    <w:rsid w:val="007C02A4"/>
    <w:rsid w:val="007C0FF2"/>
    <w:rsid w:val="007C2474"/>
    <w:rsid w:val="007C28F5"/>
    <w:rsid w:val="007C3B96"/>
    <w:rsid w:val="007C413C"/>
    <w:rsid w:val="007C49A4"/>
    <w:rsid w:val="007C55C9"/>
    <w:rsid w:val="007C5EF6"/>
    <w:rsid w:val="007C625D"/>
    <w:rsid w:val="007C63BB"/>
    <w:rsid w:val="007C64FF"/>
    <w:rsid w:val="007C745F"/>
    <w:rsid w:val="007C7937"/>
    <w:rsid w:val="007D01B4"/>
    <w:rsid w:val="007D09B4"/>
    <w:rsid w:val="007D0B05"/>
    <w:rsid w:val="007D0CE9"/>
    <w:rsid w:val="007D1153"/>
    <w:rsid w:val="007D1304"/>
    <w:rsid w:val="007D1536"/>
    <w:rsid w:val="007D18E4"/>
    <w:rsid w:val="007D2042"/>
    <w:rsid w:val="007D28C1"/>
    <w:rsid w:val="007D35A3"/>
    <w:rsid w:val="007D3C92"/>
    <w:rsid w:val="007D4294"/>
    <w:rsid w:val="007D4296"/>
    <w:rsid w:val="007D5586"/>
    <w:rsid w:val="007D5594"/>
    <w:rsid w:val="007D56FA"/>
    <w:rsid w:val="007D5859"/>
    <w:rsid w:val="007D5BB0"/>
    <w:rsid w:val="007D5EA1"/>
    <w:rsid w:val="007D66EA"/>
    <w:rsid w:val="007D71F7"/>
    <w:rsid w:val="007D74F4"/>
    <w:rsid w:val="007D768C"/>
    <w:rsid w:val="007D7984"/>
    <w:rsid w:val="007D7DE5"/>
    <w:rsid w:val="007E057B"/>
    <w:rsid w:val="007E0945"/>
    <w:rsid w:val="007E0B11"/>
    <w:rsid w:val="007E14C5"/>
    <w:rsid w:val="007E17A8"/>
    <w:rsid w:val="007E1BBE"/>
    <w:rsid w:val="007E1C33"/>
    <w:rsid w:val="007E23F0"/>
    <w:rsid w:val="007E2FD1"/>
    <w:rsid w:val="007E30E9"/>
    <w:rsid w:val="007E370A"/>
    <w:rsid w:val="007E3F78"/>
    <w:rsid w:val="007E4358"/>
    <w:rsid w:val="007E43AA"/>
    <w:rsid w:val="007E4608"/>
    <w:rsid w:val="007E4C1F"/>
    <w:rsid w:val="007E4FC6"/>
    <w:rsid w:val="007E539A"/>
    <w:rsid w:val="007E5414"/>
    <w:rsid w:val="007E5694"/>
    <w:rsid w:val="007E5DF4"/>
    <w:rsid w:val="007E6160"/>
    <w:rsid w:val="007E6195"/>
    <w:rsid w:val="007E7B59"/>
    <w:rsid w:val="007F0260"/>
    <w:rsid w:val="007F041E"/>
    <w:rsid w:val="007F0A3C"/>
    <w:rsid w:val="007F13AE"/>
    <w:rsid w:val="007F14A3"/>
    <w:rsid w:val="007F170D"/>
    <w:rsid w:val="007F192C"/>
    <w:rsid w:val="007F23EA"/>
    <w:rsid w:val="007F33DB"/>
    <w:rsid w:val="007F3449"/>
    <w:rsid w:val="007F4077"/>
    <w:rsid w:val="007F5000"/>
    <w:rsid w:val="007F5241"/>
    <w:rsid w:val="007F596A"/>
    <w:rsid w:val="007F5E5B"/>
    <w:rsid w:val="007F5EC9"/>
    <w:rsid w:val="007F6051"/>
    <w:rsid w:val="007F6D2A"/>
    <w:rsid w:val="007F708A"/>
    <w:rsid w:val="007F7356"/>
    <w:rsid w:val="007F77B8"/>
    <w:rsid w:val="007F78D6"/>
    <w:rsid w:val="007F7A61"/>
    <w:rsid w:val="007F7AFD"/>
    <w:rsid w:val="00800231"/>
    <w:rsid w:val="0080093A"/>
    <w:rsid w:val="00800D86"/>
    <w:rsid w:val="00802593"/>
    <w:rsid w:val="00802F92"/>
    <w:rsid w:val="00803034"/>
    <w:rsid w:val="00803674"/>
    <w:rsid w:val="00803D7F"/>
    <w:rsid w:val="0080406F"/>
    <w:rsid w:val="008041EB"/>
    <w:rsid w:val="00804475"/>
    <w:rsid w:val="008044DB"/>
    <w:rsid w:val="008067E6"/>
    <w:rsid w:val="008079C7"/>
    <w:rsid w:val="00807A23"/>
    <w:rsid w:val="00807B2C"/>
    <w:rsid w:val="00807BA0"/>
    <w:rsid w:val="00807E80"/>
    <w:rsid w:val="00810578"/>
    <w:rsid w:val="00810F04"/>
    <w:rsid w:val="00810F83"/>
    <w:rsid w:val="0081171D"/>
    <w:rsid w:val="0081175E"/>
    <w:rsid w:val="00811B68"/>
    <w:rsid w:val="00811DCD"/>
    <w:rsid w:val="00811DEB"/>
    <w:rsid w:val="00811E4E"/>
    <w:rsid w:val="00813915"/>
    <w:rsid w:val="00813CEE"/>
    <w:rsid w:val="00813F15"/>
    <w:rsid w:val="00814795"/>
    <w:rsid w:val="00814AEE"/>
    <w:rsid w:val="00814B90"/>
    <w:rsid w:val="00815147"/>
    <w:rsid w:val="00816250"/>
    <w:rsid w:val="0081697B"/>
    <w:rsid w:val="00816A2B"/>
    <w:rsid w:val="00816E9D"/>
    <w:rsid w:val="00816F18"/>
    <w:rsid w:val="00817108"/>
    <w:rsid w:val="008179BA"/>
    <w:rsid w:val="00820342"/>
    <w:rsid w:val="008208CC"/>
    <w:rsid w:val="008210E9"/>
    <w:rsid w:val="00822030"/>
    <w:rsid w:val="00822251"/>
    <w:rsid w:val="008222A6"/>
    <w:rsid w:val="00822F40"/>
    <w:rsid w:val="00822FAA"/>
    <w:rsid w:val="00823455"/>
    <w:rsid w:val="0082368D"/>
    <w:rsid w:val="0082395E"/>
    <w:rsid w:val="00823BC5"/>
    <w:rsid w:val="00823F7E"/>
    <w:rsid w:val="00824616"/>
    <w:rsid w:val="00824B88"/>
    <w:rsid w:val="00825134"/>
    <w:rsid w:val="008251A1"/>
    <w:rsid w:val="008257FC"/>
    <w:rsid w:val="00825C45"/>
    <w:rsid w:val="00825D56"/>
    <w:rsid w:val="008265FE"/>
    <w:rsid w:val="0082699E"/>
    <w:rsid w:val="00826FC7"/>
    <w:rsid w:val="00827345"/>
    <w:rsid w:val="00827800"/>
    <w:rsid w:val="00827BD1"/>
    <w:rsid w:val="008304A4"/>
    <w:rsid w:val="00830C30"/>
    <w:rsid w:val="00830DB9"/>
    <w:rsid w:val="0083165E"/>
    <w:rsid w:val="00831F9A"/>
    <w:rsid w:val="00832020"/>
    <w:rsid w:val="008320F5"/>
    <w:rsid w:val="008323D8"/>
    <w:rsid w:val="00832472"/>
    <w:rsid w:val="008333CE"/>
    <w:rsid w:val="008335C8"/>
    <w:rsid w:val="00834B19"/>
    <w:rsid w:val="008361F1"/>
    <w:rsid w:val="0083765C"/>
    <w:rsid w:val="008412D8"/>
    <w:rsid w:val="00841644"/>
    <w:rsid w:val="0084195B"/>
    <w:rsid w:val="00842862"/>
    <w:rsid w:val="00842F15"/>
    <w:rsid w:val="00843173"/>
    <w:rsid w:val="008441F4"/>
    <w:rsid w:val="008448EB"/>
    <w:rsid w:val="00844AF0"/>
    <w:rsid w:val="00845B6E"/>
    <w:rsid w:val="00846C6B"/>
    <w:rsid w:val="00846E37"/>
    <w:rsid w:val="00847718"/>
    <w:rsid w:val="0084787D"/>
    <w:rsid w:val="00847C92"/>
    <w:rsid w:val="00847CD5"/>
    <w:rsid w:val="00847E68"/>
    <w:rsid w:val="008500AF"/>
    <w:rsid w:val="00850184"/>
    <w:rsid w:val="00852475"/>
    <w:rsid w:val="00852EE1"/>
    <w:rsid w:val="0085316A"/>
    <w:rsid w:val="008532F4"/>
    <w:rsid w:val="00853C34"/>
    <w:rsid w:val="00853C5E"/>
    <w:rsid w:val="0085412F"/>
    <w:rsid w:val="00854BA6"/>
    <w:rsid w:val="00854C5D"/>
    <w:rsid w:val="0085626A"/>
    <w:rsid w:val="00856481"/>
    <w:rsid w:val="00856AF3"/>
    <w:rsid w:val="00857AD2"/>
    <w:rsid w:val="00857B4B"/>
    <w:rsid w:val="00857BCF"/>
    <w:rsid w:val="00857C36"/>
    <w:rsid w:val="00857E23"/>
    <w:rsid w:val="00857ECB"/>
    <w:rsid w:val="00857F8B"/>
    <w:rsid w:val="00860365"/>
    <w:rsid w:val="00860916"/>
    <w:rsid w:val="00860CCB"/>
    <w:rsid w:val="00860DB0"/>
    <w:rsid w:val="00860EC9"/>
    <w:rsid w:val="00861344"/>
    <w:rsid w:val="00861388"/>
    <w:rsid w:val="008613B2"/>
    <w:rsid w:val="00861491"/>
    <w:rsid w:val="0086163F"/>
    <w:rsid w:val="00861B67"/>
    <w:rsid w:val="00861C4D"/>
    <w:rsid w:val="00862F79"/>
    <w:rsid w:val="008636D4"/>
    <w:rsid w:val="008649E3"/>
    <w:rsid w:val="00864C06"/>
    <w:rsid w:val="008652CE"/>
    <w:rsid w:val="00865EC0"/>
    <w:rsid w:val="008665D9"/>
    <w:rsid w:val="00867739"/>
    <w:rsid w:val="00867987"/>
    <w:rsid w:val="00867CDF"/>
    <w:rsid w:val="0087044B"/>
    <w:rsid w:val="00870C7C"/>
    <w:rsid w:val="00871906"/>
    <w:rsid w:val="00871B46"/>
    <w:rsid w:val="0087275A"/>
    <w:rsid w:val="00872F3B"/>
    <w:rsid w:val="008732E9"/>
    <w:rsid w:val="008734A0"/>
    <w:rsid w:val="0087358F"/>
    <w:rsid w:val="008736FE"/>
    <w:rsid w:val="008742C1"/>
    <w:rsid w:val="00876148"/>
    <w:rsid w:val="00876201"/>
    <w:rsid w:val="00876E10"/>
    <w:rsid w:val="00876EFC"/>
    <w:rsid w:val="00877501"/>
    <w:rsid w:val="00877CA6"/>
    <w:rsid w:val="00877EE8"/>
    <w:rsid w:val="00880204"/>
    <w:rsid w:val="008805D5"/>
    <w:rsid w:val="008817BF"/>
    <w:rsid w:val="00881930"/>
    <w:rsid w:val="0088223D"/>
    <w:rsid w:val="00882E6F"/>
    <w:rsid w:val="00883020"/>
    <w:rsid w:val="00883681"/>
    <w:rsid w:val="00883760"/>
    <w:rsid w:val="00883FEC"/>
    <w:rsid w:val="008842B4"/>
    <w:rsid w:val="0088502E"/>
    <w:rsid w:val="008853BF"/>
    <w:rsid w:val="00885792"/>
    <w:rsid w:val="008857FF"/>
    <w:rsid w:val="00885AF9"/>
    <w:rsid w:val="00885BED"/>
    <w:rsid w:val="00885DA9"/>
    <w:rsid w:val="00886189"/>
    <w:rsid w:val="00887F7B"/>
    <w:rsid w:val="00891A0F"/>
    <w:rsid w:val="008926C8"/>
    <w:rsid w:val="00892AE8"/>
    <w:rsid w:val="0089301A"/>
    <w:rsid w:val="00894945"/>
    <w:rsid w:val="00894E6E"/>
    <w:rsid w:val="00894F9B"/>
    <w:rsid w:val="00894FEA"/>
    <w:rsid w:val="00895310"/>
    <w:rsid w:val="008955FA"/>
    <w:rsid w:val="008957D3"/>
    <w:rsid w:val="008960C2"/>
    <w:rsid w:val="00896518"/>
    <w:rsid w:val="0089677D"/>
    <w:rsid w:val="00896E6A"/>
    <w:rsid w:val="00897242"/>
    <w:rsid w:val="008976FC"/>
    <w:rsid w:val="0089773E"/>
    <w:rsid w:val="008A02C3"/>
    <w:rsid w:val="008A057D"/>
    <w:rsid w:val="008A0EF5"/>
    <w:rsid w:val="008A1222"/>
    <w:rsid w:val="008A12C3"/>
    <w:rsid w:val="008A13E1"/>
    <w:rsid w:val="008A1602"/>
    <w:rsid w:val="008A1747"/>
    <w:rsid w:val="008A1971"/>
    <w:rsid w:val="008A2074"/>
    <w:rsid w:val="008A3394"/>
    <w:rsid w:val="008A3D29"/>
    <w:rsid w:val="008A4189"/>
    <w:rsid w:val="008A4275"/>
    <w:rsid w:val="008A42D7"/>
    <w:rsid w:val="008A4A90"/>
    <w:rsid w:val="008A4ACC"/>
    <w:rsid w:val="008A4B74"/>
    <w:rsid w:val="008A50C6"/>
    <w:rsid w:val="008A582C"/>
    <w:rsid w:val="008A6044"/>
    <w:rsid w:val="008A6585"/>
    <w:rsid w:val="008A6A25"/>
    <w:rsid w:val="008A790B"/>
    <w:rsid w:val="008B0C27"/>
    <w:rsid w:val="008B0D4E"/>
    <w:rsid w:val="008B0EF2"/>
    <w:rsid w:val="008B0EFB"/>
    <w:rsid w:val="008B1A32"/>
    <w:rsid w:val="008B2F62"/>
    <w:rsid w:val="008B3014"/>
    <w:rsid w:val="008B33E6"/>
    <w:rsid w:val="008B3878"/>
    <w:rsid w:val="008B39A0"/>
    <w:rsid w:val="008B3B77"/>
    <w:rsid w:val="008B3F5C"/>
    <w:rsid w:val="008B40F7"/>
    <w:rsid w:val="008B4BC4"/>
    <w:rsid w:val="008B4D4E"/>
    <w:rsid w:val="008B4F31"/>
    <w:rsid w:val="008B5030"/>
    <w:rsid w:val="008B532F"/>
    <w:rsid w:val="008B5ADB"/>
    <w:rsid w:val="008B649A"/>
    <w:rsid w:val="008B685C"/>
    <w:rsid w:val="008B68D8"/>
    <w:rsid w:val="008B6B30"/>
    <w:rsid w:val="008B6C8E"/>
    <w:rsid w:val="008B6F45"/>
    <w:rsid w:val="008B7918"/>
    <w:rsid w:val="008B7B06"/>
    <w:rsid w:val="008C008E"/>
    <w:rsid w:val="008C0702"/>
    <w:rsid w:val="008C1547"/>
    <w:rsid w:val="008C16F3"/>
    <w:rsid w:val="008C1B7B"/>
    <w:rsid w:val="008C2953"/>
    <w:rsid w:val="008C3443"/>
    <w:rsid w:val="008C357D"/>
    <w:rsid w:val="008C3BD9"/>
    <w:rsid w:val="008C43CA"/>
    <w:rsid w:val="008C55CD"/>
    <w:rsid w:val="008C5E5A"/>
    <w:rsid w:val="008C6225"/>
    <w:rsid w:val="008D00FD"/>
    <w:rsid w:val="008D02B7"/>
    <w:rsid w:val="008D0318"/>
    <w:rsid w:val="008D18E7"/>
    <w:rsid w:val="008D1B97"/>
    <w:rsid w:val="008D1E86"/>
    <w:rsid w:val="008D2080"/>
    <w:rsid w:val="008D35C8"/>
    <w:rsid w:val="008D39C5"/>
    <w:rsid w:val="008D4178"/>
    <w:rsid w:val="008D49F0"/>
    <w:rsid w:val="008D4C59"/>
    <w:rsid w:val="008D5301"/>
    <w:rsid w:val="008D5305"/>
    <w:rsid w:val="008D5762"/>
    <w:rsid w:val="008D57C9"/>
    <w:rsid w:val="008D5CF6"/>
    <w:rsid w:val="008D5D61"/>
    <w:rsid w:val="008D6DDB"/>
    <w:rsid w:val="008D6FBD"/>
    <w:rsid w:val="008D753B"/>
    <w:rsid w:val="008D774F"/>
    <w:rsid w:val="008D7A3C"/>
    <w:rsid w:val="008D7C26"/>
    <w:rsid w:val="008E0688"/>
    <w:rsid w:val="008E0893"/>
    <w:rsid w:val="008E2C3D"/>
    <w:rsid w:val="008E2F02"/>
    <w:rsid w:val="008E32F2"/>
    <w:rsid w:val="008E43ED"/>
    <w:rsid w:val="008E4C5F"/>
    <w:rsid w:val="008E58B4"/>
    <w:rsid w:val="008E5A17"/>
    <w:rsid w:val="008E5AF9"/>
    <w:rsid w:val="008E62AE"/>
    <w:rsid w:val="008E6D2A"/>
    <w:rsid w:val="008E737F"/>
    <w:rsid w:val="008F00D8"/>
    <w:rsid w:val="008F0795"/>
    <w:rsid w:val="008F0921"/>
    <w:rsid w:val="008F0B73"/>
    <w:rsid w:val="008F0ED8"/>
    <w:rsid w:val="008F1257"/>
    <w:rsid w:val="008F2470"/>
    <w:rsid w:val="008F2F87"/>
    <w:rsid w:val="008F3203"/>
    <w:rsid w:val="008F50D7"/>
    <w:rsid w:val="008F5217"/>
    <w:rsid w:val="008F56C4"/>
    <w:rsid w:val="008F6E8C"/>
    <w:rsid w:val="008F6FD4"/>
    <w:rsid w:val="008F79C2"/>
    <w:rsid w:val="008F7B4A"/>
    <w:rsid w:val="008F7E5D"/>
    <w:rsid w:val="00900494"/>
    <w:rsid w:val="0090108C"/>
    <w:rsid w:val="0090180F"/>
    <w:rsid w:val="00901A7F"/>
    <w:rsid w:val="00901AFA"/>
    <w:rsid w:val="009027D3"/>
    <w:rsid w:val="00902881"/>
    <w:rsid w:val="00902C0C"/>
    <w:rsid w:val="00902DB5"/>
    <w:rsid w:val="00904DBF"/>
    <w:rsid w:val="009055BA"/>
    <w:rsid w:val="00905BA4"/>
    <w:rsid w:val="00907AB2"/>
    <w:rsid w:val="00907B69"/>
    <w:rsid w:val="00910003"/>
    <w:rsid w:val="009105E7"/>
    <w:rsid w:val="00910732"/>
    <w:rsid w:val="0091086E"/>
    <w:rsid w:val="00910923"/>
    <w:rsid w:val="00910DDA"/>
    <w:rsid w:val="0091184A"/>
    <w:rsid w:val="00911E24"/>
    <w:rsid w:val="009129B4"/>
    <w:rsid w:val="00912A9C"/>
    <w:rsid w:val="0091309B"/>
    <w:rsid w:val="009135BC"/>
    <w:rsid w:val="0091384A"/>
    <w:rsid w:val="009155BD"/>
    <w:rsid w:val="00915926"/>
    <w:rsid w:val="009159C7"/>
    <w:rsid w:val="00915AF6"/>
    <w:rsid w:val="009161E0"/>
    <w:rsid w:val="00916F80"/>
    <w:rsid w:val="009170C5"/>
    <w:rsid w:val="00917B00"/>
    <w:rsid w:val="00917E2D"/>
    <w:rsid w:val="00920892"/>
    <w:rsid w:val="00920AB5"/>
    <w:rsid w:val="009213B3"/>
    <w:rsid w:val="009215B3"/>
    <w:rsid w:val="0092185A"/>
    <w:rsid w:val="009223E8"/>
    <w:rsid w:val="0092242E"/>
    <w:rsid w:val="00922F69"/>
    <w:rsid w:val="0092354D"/>
    <w:rsid w:val="009239BE"/>
    <w:rsid w:val="00923CE2"/>
    <w:rsid w:val="009250C2"/>
    <w:rsid w:val="00925196"/>
    <w:rsid w:val="0092674E"/>
    <w:rsid w:val="00927671"/>
    <w:rsid w:val="00927A69"/>
    <w:rsid w:val="00927C63"/>
    <w:rsid w:val="00930325"/>
    <w:rsid w:val="00931579"/>
    <w:rsid w:val="00933625"/>
    <w:rsid w:val="00933AC0"/>
    <w:rsid w:val="0093407B"/>
    <w:rsid w:val="009345F3"/>
    <w:rsid w:val="009349B3"/>
    <w:rsid w:val="00934C71"/>
    <w:rsid w:val="00934D19"/>
    <w:rsid w:val="00934FA6"/>
    <w:rsid w:val="00935332"/>
    <w:rsid w:val="00935A80"/>
    <w:rsid w:val="00935AEA"/>
    <w:rsid w:val="00935E27"/>
    <w:rsid w:val="009365CD"/>
    <w:rsid w:val="009366D0"/>
    <w:rsid w:val="00936785"/>
    <w:rsid w:val="009368E8"/>
    <w:rsid w:val="00936ABC"/>
    <w:rsid w:val="00936B23"/>
    <w:rsid w:val="00936E27"/>
    <w:rsid w:val="009371D6"/>
    <w:rsid w:val="009372EA"/>
    <w:rsid w:val="009373D0"/>
    <w:rsid w:val="009378E8"/>
    <w:rsid w:val="0094002E"/>
    <w:rsid w:val="009401B3"/>
    <w:rsid w:val="009401D1"/>
    <w:rsid w:val="0094033F"/>
    <w:rsid w:val="009415C1"/>
    <w:rsid w:val="009417A0"/>
    <w:rsid w:val="00941F85"/>
    <w:rsid w:val="00942466"/>
    <w:rsid w:val="00942A2E"/>
    <w:rsid w:val="00942CD5"/>
    <w:rsid w:val="00943229"/>
    <w:rsid w:val="009437A0"/>
    <w:rsid w:val="00944A67"/>
    <w:rsid w:val="00950CBC"/>
    <w:rsid w:val="009514BE"/>
    <w:rsid w:val="00951EF8"/>
    <w:rsid w:val="00952881"/>
    <w:rsid w:val="0095295B"/>
    <w:rsid w:val="00952FBB"/>
    <w:rsid w:val="009537EB"/>
    <w:rsid w:val="00953A94"/>
    <w:rsid w:val="00954BDA"/>
    <w:rsid w:val="00954C4C"/>
    <w:rsid w:val="00954CB1"/>
    <w:rsid w:val="00954E94"/>
    <w:rsid w:val="00954FCF"/>
    <w:rsid w:val="00955D86"/>
    <w:rsid w:val="0095619B"/>
    <w:rsid w:val="00956899"/>
    <w:rsid w:val="00956AA4"/>
    <w:rsid w:val="00956BA0"/>
    <w:rsid w:val="00956BF7"/>
    <w:rsid w:val="00956DDB"/>
    <w:rsid w:val="0095726F"/>
    <w:rsid w:val="0095749F"/>
    <w:rsid w:val="00957766"/>
    <w:rsid w:val="00957A27"/>
    <w:rsid w:val="00961C37"/>
    <w:rsid w:val="00961E96"/>
    <w:rsid w:val="009624FE"/>
    <w:rsid w:val="0096272A"/>
    <w:rsid w:val="00964172"/>
    <w:rsid w:val="00964624"/>
    <w:rsid w:val="009649B2"/>
    <w:rsid w:val="00964B34"/>
    <w:rsid w:val="00965636"/>
    <w:rsid w:val="00966E73"/>
    <w:rsid w:val="00967489"/>
    <w:rsid w:val="0096759B"/>
    <w:rsid w:val="009676D7"/>
    <w:rsid w:val="00970003"/>
    <w:rsid w:val="009700FB"/>
    <w:rsid w:val="00970D13"/>
    <w:rsid w:val="00970D31"/>
    <w:rsid w:val="009716F1"/>
    <w:rsid w:val="00971C23"/>
    <w:rsid w:val="00972460"/>
    <w:rsid w:val="0097282D"/>
    <w:rsid w:val="00972C5E"/>
    <w:rsid w:val="00972D82"/>
    <w:rsid w:val="00972E29"/>
    <w:rsid w:val="00973411"/>
    <w:rsid w:val="009738D0"/>
    <w:rsid w:val="00973F12"/>
    <w:rsid w:val="009742F9"/>
    <w:rsid w:val="0097439C"/>
    <w:rsid w:val="0097483A"/>
    <w:rsid w:val="00975751"/>
    <w:rsid w:val="00975CCC"/>
    <w:rsid w:val="0097629C"/>
    <w:rsid w:val="009763F0"/>
    <w:rsid w:val="00976875"/>
    <w:rsid w:val="00976F14"/>
    <w:rsid w:val="009802DD"/>
    <w:rsid w:val="00980754"/>
    <w:rsid w:val="00980C2B"/>
    <w:rsid w:val="00980C8B"/>
    <w:rsid w:val="00980CAA"/>
    <w:rsid w:val="00980D1F"/>
    <w:rsid w:val="0098179C"/>
    <w:rsid w:val="00982807"/>
    <w:rsid w:val="00982FE9"/>
    <w:rsid w:val="00984085"/>
    <w:rsid w:val="00984316"/>
    <w:rsid w:val="009844FE"/>
    <w:rsid w:val="009845EE"/>
    <w:rsid w:val="00985001"/>
    <w:rsid w:val="00985269"/>
    <w:rsid w:val="00985565"/>
    <w:rsid w:val="009855E5"/>
    <w:rsid w:val="00986ED7"/>
    <w:rsid w:val="009873DA"/>
    <w:rsid w:val="00987E6F"/>
    <w:rsid w:val="009908D1"/>
    <w:rsid w:val="00991762"/>
    <w:rsid w:val="00991D6C"/>
    <w:rsid w:val="0099250F"/>
    <w:rsid w:val="00993B17"/>
    <w:rsid w:val="00993C73"/>
    <w:rsid w:val="00993CF8"/>
    <w:rsid w:val="00993D9D"/>
    <w:rsid w:val="009942D4"/>
    <w:rsid w:val="00994819"/>
    <w:rsid w:val="00994838"/>
    <w:rsid w:val="00995085"/>
    <w:rsid w:val="00995467"/>
    <w:rsid w:val="00995668"/>
    <w:rsid w:val="009958AB"/>
    <w:rsid w:val="00995B4D"/>
    <w:rsid w:val="00996141"/>
    <w:rsid w:val="0099674B"/>
    <w:rsid w:val="00997269"/>
    <w:rsid w:val="0099734D"/>
    <w:rsid w:val="009A02CD"/>
    <w:rsid w:val="009A04AB"/>
    <w:rsid w:val="009A04EC"/>
    <w:rsid w:val="009A05CB"/>
    <w:rsid w:val="009A0804"/>
    <w:rsid w:val="009A1430"/>
    <w:rsid w:val="009A147D"/>
    <w:rsid w:val="009A153A"/>
    <w:rsid w:val="009A17D1"/>
    <w:rsid w:val="009A1AD8"/>
    <w:rsid w:val="009A1D1D"/>
    <w:rsid w:val="009A213F"/>
    <w:rsid w:val="009A2405"/>
    <w:rsid w:val="009A2BD2"/>
    <w:rsid w:val="009A2D35"/>
    <w:rsid w:val="009A2E10"/>
    <w:rsid w:val="009A37D1"/>
    <w:rsid w:val="009A384D"/>
    <w:rsid w:val="009A3D24"/>
    <w:rsid w:val="009A3F05"/>
    <w:rsid w:val="009A3F1B"/>
    <w:rsid w:val="009A457F"/>
    <w:rsid w:val="009A4615"/>
    <w:rsid w:val="009A495E"/>
    <w:rsid w:val="009A5E3E"/>
    <w:rsid w:val="009A675F"/>
    <w:rsid w:val="009A6B3F"/>
    <w:rsid w:val="009A74B7"/>
    <w:rsid w:val="009B0094"/>
    <w:rsid w:val="009B0899"/>
    <w:rsid w:val="009B0C47"/>
    <w:rsid w:val="009B0EBF"/>
    <w:rsid w:val="009B1405"/>
    <w:rsid w:val="009B160C"/>
    <w:rsid w:val="009B1FE6"/>
    <w:rsid w:val="009B2135"/>
    <w:rsid w:val="009B22DC"/>
    <w:rsid w:val="009B2AF9"/>
    <w:rsid w:val="009B3157"/>
    <w:rsid w:val="009B39F8"/>
    <w:rsid w:val="009B3A0A"/>
    <w:rsid w:val="009B3D95"/>
    <w:rsid w:val="009B438B"/>
    <w:rsid w:val="009B5518"/>
    <w:rsid w:val="009B5B7F"/>
    <w:rsid w:val="009B6CF7"/>
    <w:rsid w:val="009C097B"/>
    <w:rsid w:val="009C0BA3"/>
    <w:rsid w:val="009C0EED"/>
    <w:rsid w:val="009C1344"/>
    <w:rsid w:val="009C1471"/>
    <w:rsid w:val="009C17AA"/>
    <w:rsid w:val="009C1BC5"/>
    <w:rsid w:val="009C1EC1"/>
    <w:rsid w:val="009C2157"/>
    <w:rsid w:val="009C2B3D"/>
    <w:rsid w:val="009C300E"/>
    <w:rsid w:val="009C3045"/>
    <w:rsid w:val="009C38D7"/>
    <w:rsid w:val="009C3F17"/>
    <w:rsid w:val="009C406A"/>
    <w:rsid w:val="009C416B"/>
    <w:rsid w:val="009C4539"/>
    <w:rsid w:val="009C4799"/>
    <w:rsid w:val="009C4D18"/>
    <w:rsid w:val="009C4DB6"/>
    <w:rsid w:val="009C532C"/>
    <w:rsid w:val="009C5454"/>
    <w:rsid w:val="009C5A40"/>
    <w:rsid w:val="009C5BB7"/>
    <w:rsid w:val="009C629C"/>
    <w:rsid w:val="009C6301"/>
    <w:rsid w:val="009C67C2"/>
    <w:rsid w:val="009C704C"/>
    <w:rsid w:val="009C7069"/>
    <w:rsid w:val="009C7452"/>
    <w:rsid w:val="009C7952"/>
    <w:rsid w:val="009C7AF9"/>
    <w:rsid w:val="009C7FAC"/>
    <w:rsid w:val="009D03F6"/>
    <w:rsid w:val="009D0443"/>
    <w:rsid w:val="009D1E8B"/>
    <w:rsid w:val="009D1F7D"/>
    <w:rsid w:val="009D1FA8"/>
    <w:rsid w:val="009D2AB6"/>
    <w:rsid w:val="009D2BC2"/>
    <w:rsid w:val="009D336C"/>
    <w:rsid w:val="009D34A2"/>
    <w:rsid w:val="009D3F95"/>
    <w:rsid w:val="009D4065"/>
    <w:rsid w:val="009D458F"/>
    <w:rsid w:val="009D50C9"/>
    <w:rsid w:val="009D5139"/>
    <w:rsid w:val="009D5ABE"/>
    <w:rsid w:val="009D5C62"/>
    <w:rsid w:val="009D678D"/>
    <w:rsid w:val="009D689B"/>
    <w:rsid w:val="009D6C8A"/>
    <w:rsid w:val="009D7657"/>
    <w:rsid w:val="009D7DC9"/>
    <w:rsid w:val="009E054E"/>
    <w:rsid w:val="009E106B"/>
    <w:rsid w:val="009E1178"/>
    <w:rsid w:val="009E17ED"/>
    <w:rsid w:val="009E1B69"/>
    <w:rsid w:val="009E219B"/>
    <w:rsid w:val="009E27F6"/>
    <w:rsid w:val="009E2FFA"/>
    <w:rsid w:val="009E38E0"/>
    <w:rsid w:val="009E3A26"/>
    <w:rsid w:val="009E3B02"/>
    <w:rsid w:val="009E4236"/>
    <w:rsid w:val="009E4DFE"/>
    <w:rsid w:val="009E4F53"/>
    <w:rsid w:val="009E5FC8"/>
    <w:rsid w:val="009E63AC"/>
    <w:rsid w:val="009E659D"/>
    <w:rsid w:val="009E6775"/>
    <w:rsid w:val="009E6B9D"/>
    <w:rsid w:val="009E6FC5"/>
    <w:rsid w:val="009F008A"/>
    <w:rsid w:val="009F0218"/>
    <w:rsid w:val="009F14CF"/>
    <w:rsid w:val="009F1F41"/>
    <w:rsid w:val="009F2891"/>
    <w:rsid w:val="009F35C4"/>
    <w:rsid w:val="009F36F8"/>
    <w:rsid w:val="009F3AE2"/>
    <w:rsid w:val="009F40B2"/>
    <w:rsid w:val="009F41EE"/>
    <w:rsid w:val="009F4724"/>
    <w:rsid w:val="009F4CBB"/>
    <w:rsid w:val="009F560A"/>
    <w:rsid w:val="009F595E"/>
    <w:rsid w:val="009F669E"/>
    <w:rsid w:val="009F67C8"/>
    <w:rsid w:val="009F6822"/>
    <w:rsid w:val="009F6BEF"/>
    <w:rsid w:val="009F73F3"/>
    <w:rsid w:val="009F7B1B"/>
    <w:rsid w:val="00A004B5"/>
    <w:rsid w:val="00A009EF"/>
    <w:rsid w:val="00A00E8C"/>
    <w:rsid w:val="00A0177C"/>
    <w:rsid w:val="00A01CAA"/>
    <w:rsid w:val="00A01FDC"/>
    <w:rsid w:val="00A033F0"/>
    <w:rsid w:val="00A03AEE"/>
    <w:rsid w:val="00A03E81"/>
    <w:rsid w:val="00A041E7"/>
    <w:rsid w:val="00A04BAC"/>
    <w:rsid w:val="00A04CC8"/>
    <w:rsid w:val="00A05262"/>
    <w:rsid w:val="00A05466"/>
    <w:rsid w:val="00A0578A"/>
    <w:rsid w:val="00A0637F"/>
    <w:rsid w:val="00A0787F"/>
    <w:rsid w:val="00A07902"/>
    <w:rsid w:val="00A1007E"/>
    <w:rsid w:val="00A103E1"/>
    <w:rsid w:val="00A107B0"/>
    <w:rsid w:val="00A1101B"/>
    <w:rsid w:val="00A11159"/>
    <w:rsid w:val="00A1175D"/>
    <w:rsid w:val="00A1270B"/>
    <w:rsid w:val="00A129D4"/>
    <w:rsid w:val="00A12BAF"/>
    <w:rsid w:val="00A133A3"/>
    <w:rsid w:val="00A1443C"/>
    <w:rsid w:val="00A145B3"/>
    <w:rsid w:val="00A147C8"/>
    <w:rsid w:val="00A15D77"/>
    <w:rsid w:val="00A15F1C"/>
    <w:rsid w:val="00A16C95"/>
    <w:rsid w:val="00A1784F"/>
    <w:rsid w:val="00A2062A"/>
    <w:rsid w:val="00A20AD6"/>
    <w:rsid w:val="00A20C78"/>
    <w:rsid w:val="00A20E28"/>
    <w:rsid w:val="00A21240"/>
    <w:rsid w:val="00A21FBC"/>
    <w:rsid w:val="00A22A42"/>
    <w:rsid w:val="00A23F14"/>
    <w:rsid w:val="00A24043"/>
    <w:rsid w:val="00A245AB"/>
    <w:rsid w:val="00A2472A"/>
    <w:rsid w:val="00A25A69"/>
    <w:rsid w:val="00A25B74"/>
    <w:rsid w:val="00A25D3E"/>
    <w:rsid w:val="00A26586"/>
    <w:rsid w:val="00A27B45"/>
    <w:rsid w:val="00A27D64"/>
    <w:rsid w:val="00A27DC6"/>
    <w:rsid w:val="00A301AE"/>
    <w:rsid w:val="00A30A48"/>
    <w:rsid w:val="00A30AF6"/>
    <w:rsid w:val="00A31DAF"/>
    <w:rsid w:val="00A3251A"/>
    <w:rsid w:val="00A32CFB"/>
    <w:rsid w:val="00A32EA0"/>
    <w:rsid w:val="00A3334E"/>
    <w:rsid w:val="00A339DD"/>
    <w:rsid w:val="00A351A6"/>
    <w:rsid w:val="00A3593B"/>
    <w:rsid w:val="00A359AE"/>
    <w:rsid w:val="00A35F75"/>
    <w:rsid w:val="00A3677D"/>
    <w:rsid w:val="00A36955"/>
    <w:rsid w:val="00A36A2E"/>
    <w:rsid w:val="00A406D7"/>
    <w:rsid w:val="00A408CC"/>
    <w:rsid w:val="00A40D7E"/>
    <w:rsid w:val="00A41AE4"/>
    <w:rsid w:val="00A425C0"/>
    <w:rsid w:val="00A42662"/>
    <w:rsid w:val="00A42903"/>
    <w:rsid w:val="00A42E65"/>
    <w:rsid w:val="00A43366"/>
    <w:rsid w:val="00A43597"/>
    <w:rsid w:val="00A43E0F"/>
    <w:rsid w:val="00A44ACC"/>
    <w:rsid w:val="00A451DA"/>
    <w:rsid w:val="00A453E7"/>
    <w:rsid w:val="00A45507"/>
    <w:rsid w:val="00A464D7"/>
    <w:rsid w:val="00A46D63"/>
    <w:rsid w:val="00A46ED8"/>
    <w:rsid w:val="00A47486"/>
    <w:rsid w:val="00A47B35"/>
    <w:rsid w:val="00A507CC"/>
    <w:rsid w:val="00A50AAC"/>
    <w:rsid w:val="00A50B2B"/>
    <w:rsid w:val="00A50E8D"/>
    <w:rsid w:val="00A511DE"/>
    <w:rsid w:val="00A52170"/>
    <w:rsid w:val="00A52638"/>
    <w:rsid w:val="00A53210"/>
    <w:rsid w:val="00A5391A"/>
    <w:rsid w:val="00A5393A"/>
    <w:rsid w:val="00A53AE5"/>
    <w:rsid w:val="00A53BB0"/>
    <w:rsid w:val="00A54292"/>
    <w:rsid w:val="00A542EC"/>
    <w:rsid w:val="00A54ADA"/>
    <w:rsid w:val="00A55568"/>
    <w:rsid w:val="00A557C7"/>
    <w:rsid w:val="00A56847"/>
    <w:rsid w:val="00A56F2E"/>
    <w:rsid w:val="00A57967"/>
    <w:rsid w:val="00A57AB2"/>
    <w:rsid w:val="00A57C16"/>
    <w:rsid w:val="00A60401"/>
    <w:rsid w:val="00A6046B"/>
    <w:rsid w:val="00A604CE"/>
    <w:rsid w:val="00A60EE7"/>
    <w:rsid w:val="00A61846"/>
    <w:rsid w:val="00A618CC"/>
    <w:rsid w:val="00A62A7F"/>
    <w:rsid w:val="00A62B7F"/>
    <w:rsid w:val="00A62C70"/>
    <w:rsid w:val="00A631B7"/>
    <w:rsid w:val="00A636D0"/>
    <w:rsid w:val="00A63F59"/>
    <w:rsid w:val="00A64353"/>
    <w:rsid w:val="00A656F1"/>
    <w:rsid w:val="00A65735"/>
    <w:rsid w:val="00A659E7"/>
    <w:rsid w:val="00A663DC"/>
    <w:rsid w:val="00A66529"/>
    <w:rsid w:val="00A66D26"/>
    <w:rsid w:val="00A66F6B"/>
    <w:rsid w:val="00A67103"/>
    <w:rsid w:val="00A67C52"/>
    <w:rsid w:val="00A67CA9"/>
    <w:rsid w:val="00A67F13"/>
    <w:rsid w:val="00A701A9"/>
    <w:rsid w:val="00A70666"/>
    <w:rsid w:val="00A70939"/>
    <w:rsid w:val="00A70993"/>
    <w:rsid w:val="00A70D5A"/>
    <w:rsid w:val="00A70E4D"/>
    <w:rsid w:val="00A710F7"/>
    <w:rsid w:val="00A71A25"/>
    <w:rsid w:val="00A7242E"/>
    <w:rsid w:val="00A72AFA"/>
    <w:rsid w:val="00A73985"/>
    <w:rsid w:val="00A73B7C"/>
    <w:rsid w:val="00A76E75"/>
    <w:rsid w:val="00A771D5"/>
    <w:rsid w:val="00A77486"/>
    <w:rsid w:val="00A80450"/>
    <w:rsid w:val="00A8068E"/>
    <w:rsid w:val="00A8085B"/>
    <w:rsid w:val="00A80BD2"/>
    <w:rsid w:val="00A81E58"/>
    <w:rsid w:val="00A8203F"/>
    <w:rsid w:val="00A820A5"/>
    <w:rsid w:val="00A82CA5"/>
    <w:rsid w:val="00A82D03"/>
    <w:rsid w:val="00A82FA3"/>
    <w:rsid w:val="00A831CF"/>
    <w:rsid w:val="00A834C0"/>
    <w:rsid w:val="00A8356A"/>
    <w:rsid w:val="00A83959"/>
    <w:rsid w:val="00A83DDB"/>
    <w:rsid w:val="00A83ECA"/>
    <w:rsid w:val="00A8471E"/>
    <w:rsid w:val="00A85DFF"/>
    <w:rsid w:val="00A86032"/>
    <w:rsid w:val="00A866FB"/>
    <w:rsid w:val="00A86B86"/>
    <w:rsid w:val="00A86D7B"/>
    <w:rsid w:val="00A87380"/>
    <w:rsid w:val="00A87710"/>
    <w:rsid w:val="00A87CCF"/>
    <w:rsid w:val="00A900B6"/>
    <w:rsid w:val="00A901BC"/>
    <w:rsid w:val="00A90CF3"/>
    <w:rsid w:val="00A90EF4"/>
    <w:rsid w:val="00A91252"/>
    <w:rsid w:val="00A91A60"/>
    <w:rsid w:val="00A91F57"/>
    <w:rsid w:val="00A92E18"/>
    <w:rsid w:val="00A93633"/>
    <w:rsid w:val="00A937B9"/>
    <w:rsid w:val="00A93CA3"/>
    <w:rsid w:val="00A942C4"/>
    <w:rsid w:val="00A95A70"/>
    <w:rsid w:val="00A96839"/>
    <w:rsid w:val="00A968C2"/>
    <w:rsid w:val="00A96D98"/>
    <w:rsid w:val="00A96E7A"/>
    <w:rsid w:val="00A971CE"/>
    <w:rsid w:val="00AA0CAF"/>
    <w:rsid w:val="00AA1C83"/>
    <w:rsid w:val="00AA21AC"/>
    <w:rsid w:val="00AA24C1"/>
    <w:rsid w:val="00AA307C"/>
    <w:rsid w:val="00AA31E3"/>
    <w:rsid w:val="00AA5982"/>
    <w:rsid w:val="00AA6218"/>
    <w:rsid w:val="00AA6693"/>
    <w:rsid w:val="00AA6C48"/>
    <w:rsid w:val="00AA733E"/>
    <w:rsid w:val="00AA77BF"/>
    <w:rsid w:val="00AA7B63"/>
    <w:rsid w:val="00AA7C6E"/>
    <w:rsid w:val="00AB1B57"/>
    <w:rsid w:val="00AB1F35"/>
    <w:rsid w:val="00AB2F37"/>
    <w:rsid w:val="00AB32F1"/>
    <w:rsid w:val="00AB382F"/>
    <w:rsid w:val="00AB430F"/>
    <w:rsid w:val="00AB4311"/>
    <w:rsid w:val="00AB454F"/>
    <w:rsid w:val="00AB4727"/>
    <w:rsid w:val="00AB5164"/>
    <w:rsid w:val="00AB575B"/>
    <w:rsid w:val="00AB6730"/>
    <w:rsid w:val="00AB692F"/>
    <w:rsid w:val="00AB77EF"/>
    <w:rsid w:val="00AB797C"/>
    <w:rsid w:val="00AB7AC2"/>
    <w:rsid w:val="00AB7B09"/>
    <w:rsid w:val="00AC0281"/>
    <w:rsid w:val="00AC0652"/>
    <w:rsid w:val="00AC173C"/>
    <w:rsid w:val="00AC1C7C"/>
    <w:rsid w:val="00AC1F68"/>
    <w:rsid w:val="00AC2EE7"/>
    <w:rsid w:val="00AC32F6"/>
    <w:rsid w:val="00AC38B6"/>
    <w:rsid w:val="00AC3ECE"/>
    <w:rsid w:val="00AC49B0"/>
    <w:rsid w:val="00AC4E36"/>
    <w:rsid w:val="00AC5123"/>
    <w:rsid w:val="00AC5C7F"/>
    <w:rsid w:val="00AC69AA"/>
    <w:rsid w:val="00AC7000"/>
    <w:rsid w:val="00AC71EC"/>
    <w:rsid w:val="00AC7741"/>
    <w:rsid w:val="00AC783F"/>
    <w:rsid w:val="00AC7967"/>
    <w:rsid w:val="00AC7D27"/>
    <w:rsid w:val="00AD0545"/>
    <w:rsid w:val="00AD09CD"/>
    <w:rsid w:val="00AD15C7"/>
    <w:rsid w:val="00AD19FB"/>
    <w:rsid w:val="00AD1C2F"/>
    <w:rsid w:val="00AD1D4D"/>
    <w:rsid w:val="00AD1DC5"/>
    <w:rsid w:val="00AD247F"/>
    <w:rsid w:val="00AD2487"/>
    <w:rsid w:val="00AD25E7"/>
    <w:rsid w:val="00AD2777"/>
    <w:rsid w:val="00AD2AD4"/>
    <w:rsid w:val="00AD2B5C"/>
    <w:rsid w:val="00AD2BAC"/>
    <w:rsid w:val="00AD2D5E"/>
    <w:rsid w:val="00AD2E0C"/>
    <w:rsid w:val="00AD3269"/>
    <w:rsid w:val="00AD3834"/>
    <w:rsid w:val="00AD3BA0"/>
    <w:rsid w:val="00AD3CBF"/>
    <w:rsid w:val="00AD4A0E"/>
    <w:rsid w:val="00AD790E"/>
    <w:rsid w:val="00AD7A76"/>
    <w:rsid w:val="00AE05B3"/>
    <w:rsid w:val="00AE1DF0"/>
    <w:rsid w:val="00AE2177"/>
    <w:rsid w:val="00AE2301"/>
    <w:rsid w:val="00AE24EB"/>
    <w:rsid w:val="00AE253F"/>
    <w:rsid w:val="00AE2B42"/>
    <w:rsid w:val="00AE2C7F"/>
    <w:rsid w:val="00AE3823"/>
    <w:rsid w:val="00AE3A84"/>
    <w:rsid w:val="00AE3C95"/>
    <w:rsid w:val="00AE405D"/>
    <w:rsid w:val="00AE5AA1"/>
    <w:rsid w:val="00AE5F18"/>
    <w:rsid w:val="00AE63DC"/>
    <w:rsid w:val="00AE6EEC"/>
    <w:rsid w:val="00AE6F20"/>
    <w:rsid w:val="00AE6FB3"/>
    <w:rsid w:val="00AE7148"/>
    <w:rsid w:val="00AE717C"/>
    <w:rsid w:val="00AE7902"/>
    <w:rsid w:val="00AE7C2A"/>
    <w:rsid w:val="00AE7DD4"/>
    <w:rsid w:val="00AF0088"/>
    <w:rsid w:val="00AF0212"/>
    <w:rsid w:val="00AF0A1F"/>
    <w:rsid w:val="00AF0AA8"/>
    <w:rsid w:val="00AF12E5"/>
    <w:rsid w:val="00AF1A46"/>
    <w:rsid w:val="00AF1DDC"/>
    <w:rsid w:val="00AF2047"/>
    <w:rsid w:val="00AF2105"/>
    <w:rsid w:val="00AF3180"/>
    <w:rsid w:val="00AF372A"/>
    <w:rsid w:val="00AF3C46"/>
    <w:rsid w:val="00AF4623"/>
    <w:rsid w:val="00AF480C"/>
    <w:rsid w:val="00AF5194"/>
    <w:rsid w:val="00AF5644"/>
    <w:rsid w:val="00AF62A3"/>
    <w:rsid w:val="00AF7008"/>
    <w:rsid w:val="00AF741F"/>
    <w:rsid w:val="00AF7542"/>
    <w:rsid w:val="00AF75C3"/>
    <w:rsid w:val="00B00C35"/>
    <w:rsid w:val="00B00C8B"/>
    <w:rsid w:val="00B0163F"/>
    <w:rsid w:val="00B02060"/>
    <w:rsid w:val="00B023CF"/>
    <w:rsid w:val="00B02BBD"/>
    <w:rsid w:val="00B03D07"/>
    <w:rsid w:val="00B03E7B"/>
    <w:rsid w:val="00B0440D"/>
    <w:rsid w:val="00B05059"/>
    <w:rsid w:val="00B052D3"/>
    <w:rsid w:val="00B05F17"/>
    <w:rsid w:val="00B06F76"/>
    <w:rsid w:val="00B0738D"/>
    <w:rsid w:val="00B07459"/>
    <w:rsid w:val="00B07A67"/>
    <w:rsid w:val="00B1057E"/>
    <w:rsid w:val="00B1061D"/>
    <w:rsid w:val="00B10C58"/>
    <w:rsid w:val="00B11055"/>
    <w:rsid w:val="00B11802"/>
    <w:rsid w:val="00B11901"/>
    <w:rsid w:val="00B11F9A"/>
    <w:rsid w:val="00B12FD7"/>
    <w:rsid w:val="00B13592"/>
    <w:rsid w:val="00B13BE7"/>
    <w:rsid w:val="00B13CF3"/>
    <w:rsid w:val="00B140D9"/>
    <w:rsid w:val="00B14CC6"/>
    <w:rsid w:val="00B14F48"/>
    <w:rsid w:val="00B14F9E"/>
    <w:rsid w:val="00B14FC7"/>
    <w:rsid w:val="00B150E1"/>
    <w:rsid w:val="00B1534D"/>
    <w:rsid w:val="00B161E2"/>
    <w:rsid w:val="00B16260"/>
    <w:rsid w:val="00B16897"/>
    <w:rsid w:val="00B172FE"/>
    <w:rsid w:val="00B1763C"/>
    <w:rsid w:val="00B1771D"/>
    <w:rsid w:val="00B178E7"/>
    <w:rsid w:val="00B20C16"/>
    <w:rsid w:val="00B21B71"/>
    <w:rsid w:val="00B21D02"/>
    <w:rsid w:val="00B23F36"/>
    <w:rsid w:val="00B25095"/>
    <w:rsid w:val="00B256A8"/>
    <w:rsid w:val="00B25A06"/>
    <w:rsid w:val="00B2614B"/>
    <w:rsid w:val="00B261EC"/>
    <w:rsid w:val="00B262AB"/>
    <w:rsid w:val="00B26EAA"/>
    <w:rsid w:val="00B2724E"/>
    <w:rsid w:val="00B273A1"/>
    <w:rsid w:val="00B27435"/>
    <w:rsid w:val="00B276A5"/>
    <w:rsid w:val="00B27C02"/>
    <w:rsid w:val="00B30223"/>
    <w:rsid w:val="00B31783"/>
    <w:rsid w:val="00B322FD"/>
    <w:rsid w:val="00B3249B"/>
    <w:rsid w:val="00B324AD"/>
    <w:rsid w:val="00B32684"/>
    <w:rsid w:val="00B336DE"/>
    <w:rsid w:val="00B34DC4"/>
    <w:rsid w:val="00B34EBD"/>
    <w:rsid w:val="00B35666"/>
    <w:rsid w:val="00B35715"/>
    <w:rsid w:val="00B35B7C"/>
    <w:rsid w:val="00B36172"/>
    <w:rsid w:val="00B36280"/>
    <w:rsid w:val="00B3642E"/>
    <w:rsid w:val="00B36E1A"/>
    <w:rsid w:val="00B3765D"/>
    <w:rsid w:val="00B377AE"/>
    <w:rsid w:val="00B3786C"/>
    <w:rsid w:val="00B37A97"/>
    <w:rsid w:val="00B37D36"/>
    <w:rsid w:val="00B40507"/>
    <w:rsid w:val="00B405E0"/>
    <w:rsid w:val="00B40829"/>
    <w:rsid w:val="00B40A1C"/>
    <w:rsid w:val="00B40CDF"/>
    <w:rsid w:val="00B41732"/>
    <w:rsid w:val="00B4197A"/>
    <w:rsid w:val="00B42F48"/>
    <w:rsid w:val="00B43518"/>
    <w:rsid w:val="00B438F6"/>
    <w:rsid w:val="00B43CE6"/>
    <w:rsid w:val="00B43E29"/>
    <w:rsid w:val="00B4438B"/>
    <w:rsid w:val="00B452C9"/>
    <w:rsid w:val="00B459F8"/>
    <w:rsid w:val="00B46018"/>
    <w:rsid w:val="00B4662D"/>
    <w:rsid w:val="00B466B9"/>
    <w:rsid w:val="00B467C4"/>
    <w:rsid w:val="00B46BFB"/>
    <w:rsid w:val="00B46CF2"/>
    <w:rsid w:val="00B470FF"/>
    <w:rsid w:val="00B4741B"/>
    <w:rsid w:val="00B47A2E"/>
    <w:rsid w:val="00B506F4"/>
    <w:rsid w:val="00B50765"/>
    <w:rsid w:val="00B5095E"/>
    <w:rsid w:val="00B51A72"/>
    <w:rsid w:val="00B51D3D"/>
    <w:rsid w:val="00B51EB7"/>
    <w:rsid w:val="00B5221A"/>
    <w:rsid w:val="00B5334D"/>
    <w:rsid w:val="00B5354A"/>
    <w:rsid w:val="00B5354B"/>
    <w:rsid w:val="00B53724"/>
    <w:rsid w:val="00B538A1"/>
    <w:rsid w:val="00B539DD"/>
    <w:rsid w:val="00B53FDC"/>
    <w:rsid w:val="00B53FE1"/>
    <w:rsid w:val="00B54BAA"/>
    <w:rsid w:val="00B55AE7"/>
    <w:rsid w:val="00B56169"/>
    <w:rsid w:val="00B56398"/>
    <w:rsid w:val="00B56F48"/>
    <w:rsid w:val="00B5785C"/>
    <w:rsid w:val="00B578C8"/>
    <w:rsid w:val="00B60C04"/>
    <w:rsid w:val="00B6102A"/>
    <w:rsid w:val="00B617B3"/>
    <w:rsid w:val="00B629B1"/>
    <w:rsid w:val="00B62C3D"/>
    <w:rsid w:val="00B6301E"/>
    <w:rsid w:val="00B6333C"/>
    <w:rsid w:val="00B6358F"/>
    <w:rsid w:val="00B6391B"/>
    <w:rsid w:val="00B63B12"/>
    <w:rsid w:val="00B63F5D"/>
    <w:rsid w:val="00B645DE"/>
    <w:rsid w:val="00B64FE4"/>
    <w:rsid w:val="00B65231"/>
    <w:rsid w:val="00B656C8"/>
    <w:rsid w:val="00B65B32"/>
    <w:rsid w:val="00B663F5"/>
    <w:rsid w:val="00B67E5B"/>
    <w:rsid w:val="00B67F5F"/>
    <w:rsid w:val="00B70129"/>
    <w:rsid w:val="00B703E8"/>
    <w:rsid w:val="00B704D8"/>
    <w:rsid w:val="00B709B3"/>
    <w:rsid w:val="00B71D33"/>
    <w:rsid w:val="00B74305"/>
    <w:rsid w:val="00B74934"/>
    <w:rsid w:val="00B74BB7"/>
    <w:rsid w:val="00B753FA"/>
    <w:rsid w:val="00B7567D"/>
    <w:rsid w:val="00B757A9"/>
    <w:rsid w:val="00B75B52"/>
    <w:rsid w:val="00B761FD"/>
    <w:rsid w:val="00B762DD"/>
    <w:rsid w:val="00B7672B"/>
    <w:rsid w:val="00B769CF"/>
    <w:rsid w:val="00B772A2"/>
    <w:rsid w:val="00B773C3"/>
    <w:rsid w:val="00B802ED"/>
    <w:rsid w:val="00B8038B"/>
    <w:rsid w:val="00B805A3"/>
    <w:rsid w:val="00B80E8C"/>
    <w:rsid w:val="00B8125C"/>
    <w:rsid w:val="00B81503"/>
    <w:rsid w:val="00B81791"/>
    <w:rsid w:val="00B82033"/>
    <w:rsid w:val="00B8253E"/>
    <w:rsid w:val="00B832F4"/>
    <w:rsid w:val="00B835FC"/>
    <w:rsid w:val="00B83996"/>
    <w:rsid w:val="00B83BF4"/>
    <w:rsid w:val="00B83D21"/>
    <w:rsid w:val="00B84536"/>
    <w:rsid w:val="00B847F8"/>
    <w:rsid w:val="00B8532D"/>
    <w:rsid w:val="00B8631B"/>
    <w:rsid w:val="00B87405"/>
    <w:rsid w:val="00B87D75"/>
    <w:rsid w:val="00B87DAC"/>
    <w:rsid w:val="00B9083B"/>
    <w:rsid w:val="00B90A8C"/>
    <w:rsid w:val="00B90C46"/>
    <w:rsid w:val="00B91D31"/>
    <w:rsid w:val="00B91F29"/>
    <w:rsid w:val="00B9202A"/>
    <w:rsid w:val="00B9275D"/>
    <w:rsid w:val="00B927C1"/>
    <w:rsid w:val="00B928B9"/>
    <w:rsid w:val="00B930D4"/>
    <w:rsid w:val="00B94E24"/>
    <w:rsid w:val="00B953C0"/>
    <w:rsid w:val="00B95D6E"/>
    <w:rsid w:val="00B969F7"/>
    <w:rsid w:val="00B96D29"/>
    <w:rsid w:val="00BA07B2"/>
    <w:rsid w:val="00BA0BC3"/>
    <w:rsid w:val="00BA1D80"/>
    <w:rsid w:val="00BA2039"/>
    <w:rsid w:val="00BA255B"/>
    <w:rsid w:val="00BA2727"/>
    <w:rsid w:val="00BA33E7"/>
    <w:rsid w:val="00BA3576"/>
    <w:rsid w:val="00BA3655"/>
    <w:rsid w:val="00BA3EA6"/>
    <w:rsid w:val="00BA4E8D"/>
    <w:rsid w:val="00BA5081"/>
    <w:rsid w:val="00BA511C"/>
    <w:rsid w:val="00BA5D9C"/>
    <w:rsid w:val="00BA5E26"/>
    <w:rsid w:val="00BA610E"/>
    <w:rsid w:val="00BA622D"/>
    <w:rsid w:val="00BA6562"/>
    <w:rsid w:val="00BA6D02"/>
    <w:rsid w:val="00BA70D7"/>
    <w:rsid w:val="00BA7577"/>
    <w:rsid w:val="00BB03D5"/>
    <w:rsid w:val="00BB0B72"/>
    <w:rsid w:val="00BB1E16"/>
    <w:rsid w:val="00BB30E6"/>
    <w:rsid w:val="00BB3264"/>
    <w:rsid w:val="00BB328E"/>
    <w:rsid w:val="00BB338B"/>
    <w:rsid w:val="00BB3B9C"/>
    <w:rsid w:val="00BB49D3"/>
    <w:rsid w:val="00BB56D5"/>
    <w:rsid w:val="00BB571A"/>
    <w:rsid w:val="00BB5A51"/>
    <w:rsid w:val="00BB5BFE"/>
    <w:rsid w:val="00BB63EF"/>
    <w:rsid w:val="00BB679B"/>
    <w:rsid w:val="00BB69A8"/>
    <w:rsid w:val="00BB7161"/>
    <w:rsid w:val="00BB7E17"/>
    <w:rsid w:val="00BB7E7D"/>
    <w:rsid w:val="00BC06AC"/>
    <w:rsid w:val="00BC07EE"/>
    <w:rsid w:val="00BC14D1"/>
    <w:rsid w:val="00BC18E0"/>
    <w:rsid w:val="00BC1E64"/>
    <w:rsid w:val="00BC1ED7"/>
    <w:rsid w:val="00BC25CE"/>
    <w:rsid w:val="00BC2685"/>
    <w:rsid w:val="00BC2921"/>
    <w:rsid w:val="00BC2B34"/>
    <w:rsid w:val="00BC2C40"/>
    <w:rsid w:val="00BC318A"/>
    <w:rsid w:val="00BC3461"/>
    <w:rsid w:val="00BC3AC1"/>
    <w:rsid w:val="00BC3AD6"/>
    <w:rsid w:val="00BC3AE2"/>
    <w:rsid w:val="00BC4017"/>
    <w:rsid w:val="00BC47A5"/>
    <w:rsid w:val="00BC4F50"/>
    <w:rsid w:val="00BC50AB"/>
    <w:rsid w:val="00BC5272"/>
    <w:rsid w:val="00BC5B5A"/>
    <w:rsid w:val="00BC62B6"/>
    <w:rsid w:val="00BC756A"/>
    <w:rsid w:val="00BC7AC5"/>
    <w:rsid w:val="00BC7C5E"/>
    <w:rsid w:val="00BD0046"/>
    <w:rsid w:val="00BD03EE"/>
    <w:rsid w:val="00BD1000"/>
    <w:rsid w:val="00BD1175"/>
    <w:rsid w:val="00BD1515"/>
    <w:rsid w:val="00BD1D70"/>
    <w:rsid w:val="00BD1FAC"/>
    <w:rsid w:val="00BD21C0"/>
    <w:rsid w:val="00BD2671"/>
    <w:rsid w:val="00BD307B"/>
    <w:rsid w:val="00BD316E"/>
    <w:rsid w:val="00BD3BF3"/>
    <w:rsid w:val="00BD3EDC"/>
    <w:rsid w:val="00BD462A"/>
    <w:rsid w:val="00BD4679"/>
    <w:rsid w:val="00BD49DE"/>
    <w:rsid w:val="00BD5012"/>
    <w:rsid w:val="00BD56E1"/>
    <w:rsid w:val="00BD711F"/>
    <w:rsid w:val="00BD7362"/>
    <w:rsid w:val="00BD746A"/>
    <w:rsid w:val="00BD764E"/>
    <w:rsid w:val="00BD773C"/>
    <w:rsid w:val="00BD7F8A"/>
    <w:rsid w:val="00BE03B5"/>
    <w:rsid w:val="00BE16A6"/>
    <w:rsid w:val="00BE1B97"/>
    <w:rsid w:val="00BE2264"/>
    <w:rsid w:val="00BE2925"/>
    <w:rsid w:val="00BE2BCD"/>
    <w:rsid w:val="00BE2F42"/>
    <w:rsid w:val="00BE310D"/>
    <w:rsid w:val="00BE3499"/>
    <w:rsid w:val="00BE3B48"/>
    <w:rsid w:val="00BE3D2D"/>
    <w:rsid w:val="00BE4664"/>
    <w:rsid w:val="00BE515A"/>
    <w:rsid w:val="00BE51D5"/>
    <w:rsid w:val="00BE54A3"/>
    <w:rsid w:val="00BE6AE2"/>
    <w:rsid w:val="00BE73C5"/>
    <w:rsid w:val="00BE74DD"/>
    <w:rsid w:val="00BE7D00"/>
    <w:rsid w:val="00BF0178"/>
    <w:rsid w:val="00BF04E9"/>
    <w:rsid w:val="00BF068E"/>
    <w:rsid w:val="00BF2229"/>
    <w:rsid w:val="00BF2474"/>
    <w:rsid w:val="00BF250A"/>
    <w:rsid w:val="00BF2A53"/>
    <w:rsid w:val="00BF31FB"/>
    <w:rsid w:val="00BF3382"/>
    <w:rsid w:val="00BF3616"/>
    <w:rsid w:val="00BF3A70"/>
    <w:rsid w:val="00BF487B"/>
    <w:rsid w:val="00BF5566"/>
    <w:rsid w:val="00BF5CAA"/>
    <w:rsid w:val="00BF5CF6"/>
    <w:rsid w:val="00BF7056"/>
    <w:rsid w:val="00BF7274"/>
    <w:rsid w:val="00BF782F"/>
    <w:rsid w:val="00C00173"/>
    <w:rsid w:val="00C00E2B"/>
    <w:rsid w:val="00C01254"/>
    <w:rsid w:val="00C016A4"/>
    <w:rsid w:val="00C02611"/>
    <w:rsid w:val="00C027A8"/>
    <w:rsid w:val="00C02889"/>
    <w:rsid w:val="00C02F1A"/>
    <w:rsid w:val="00C030F4"/>
    <w:rsid w:val="00C0312F"/>
    <w:rsid w:val="00C034E7"/>
    <w:rsid w:val="00C037C9"/>
    <w:rsid w:val="00C03CD3"/>
    <w:rsid w:val="00C03E92"/>
    <w:rsid w:val="00C03F9B"/>
    <w:rsid w:val="00C043CF"/>
    <w:rsid w:val="00C050F2"/>
    <w:rsid w:val="00C05529"/>
    <w:rsid w:val="00C05A58"/>
    <w:rsid w:val="00C05B25"/>
    <w:rsid w:val="00C07C19"/>
    <w:rsid w:val="00C07C84"/>
    <w:rsid w:val="00C103B0"/>
    <w:rsid w:val="00C10596"/>
    <w:rsid w:val="00C10892"/>
    <w:rsid w:val="00C114D6"/>
    <w:rsid w:val="00C117A9"/>
    <w:rsid w:val="00C1251B"/>
    <w:rsid w:val="00C13369"/>
    <w:rsid w:val="00C13681"/>
    <w:rsid w:val="00C14988"/>
    <w:rsid w:val="00C14BF9"/>
    <w:rsid w:val="00C14D17"/>
    <w:rsid w:val="00C1589C"/>
    <w:rsid w:val="00C15A22"/>
    <w:rsid w:val="00C16DEB"/>
    <w:rsid w:val="00C16ECA"/>
    <w:rsid w:val="00C2060A"/>
    <w:rsid w:val="00C20635"/>
    <w:rsid w:val="00C20E2E"/>
    <w:rsid w:val="00C2105F"/>
    <w:rsid w:val="00C21723"/>
    <w:rsid w:val="00C21745"/>
    <w:rsid w:val="00C2190D"/>
    <w:rsid w:val="00C21C1C"/>
    <w:rsid w:val="00C22433"/>
    <w:rsid w:val="00C224BC"/>
    <w:rsid w:val="00C2293C"/>
    <w:rsid w:val="00C2309A"/>
    <w:rsid w:val="00C2312E"/>
    <w:rsid w:val="00C233B4"/>
    <w:rsid w:val="00C2373A"/>
    <w:rsid w:val="00C238BC"/>
    <w:rsid w:val="00C24DB0"/>
    <w:rsid w:val="00C24ECF"/>
    <w:rsid w:val="00C25343"/>
    <w:rsid w:val="00C26881"/>
    <w:rsid w:val="00C26CA2"/>
    <w:rsid w:val="00C26E62"/>
    <w:rsid w:val="00C2715C"/>
    <w:rsid w:val="00C27290"/>
    <w:rsid w:val="00C27679"/>
    <w:rsid w:val="00C27EFF"/>
    <w:rsid w:val="00C304CF"/>
    <w:rsid w:val="00C30840"/>
    <w:rsid w:val="00C31518"/>
    <w:rsid w:val="00C317AE"/>
    <w:rsid w:val="00C32A33"/>
    <w:rsid w:val="00C32E3D"/>
    <w:rsid w:val="00C33455"/>
    <w:rsid w:val="00C33EB3"/>
    <w:rsid w:val="00C34833"/>
    <w:rsid w:val="00C34BA0"/>
    <w:rsid w:val="00C3507B"/>
    <w:rsid w:val="00C353B9"/>
    <w:rsid w:val="00C35577"/>
    <w:rsid w:val="00C3599E"/>
    <w:rsid w:val="00C363BD"/>
    <w:rsid w:val="00C3795A"/>
    <w:rsid w:val="00C37D0D"/>
    <w:rsid w:val="00C400AF"/>
    <w:rsid w:val="00C40791"/>
    <w:rsid w:val="00C40EBF"/>
    <w:rsid w:val="00C4102E"/>
    <w:rsid w:val="00C41966"/>
    <w:rsid w:val="00C41C66"/>
    <w:rsid w:val="00C42ADF"/>
    <w:rsid w:val="00C43794"/>
    <w:rsid w:val="00C43C7E"/>
    <w:rsid w:val="00C449D7"/>
    <w:rsid w:val="00C44BFD"/>
    <w:rsid w:val="00C464D3"/>
    <w:rsid w:val="00C4787F"/>
    <w:rsid w:val="00C478C4"/>
    <w:rsid w:val="00C50BD9"/>
    <w:rsid w:val="00C50CDB"/>
    <w:rsid w:val="00C5182D"/>
    <w:rsid w:val="00C51CB8"/>
    <w:rsid w:val="00C5241B"/>
    <w:rsid w:val="00C5272B"/>
    <w:rsid w:val="00C52E20"/>
    <w:rsid w:val="00C531CD"/>
    <w:rsid w:val="00C53982"/>
    <w:rsid w:val="00C541BB"/>
    <w:rsid w:val="00C5432C"/>
    <w:rsid w:val="00C5483C"/>
    <w:rsid w:val="00C54B8F"/>
    <w:rsid w:val="00C54C44"/>
    <w:rsid w:val="00C55486"/>
    <w:rsid w:val="00C56070"/>
    <w:rsid w:val="00C56907"/>
    <w:rsid w:val="00C56B75"/>
    <w:rsid w:val="00C5774D"/>
    <w:rsid w:val="00C57853"/>
    <w:rsid w:val="00C57FC0"/>
    <w:rsid w:val="00C60453"/>
    <w:rsid w:val="00C6060F"/>
    <w:rsid w:val="00C60A5A"/>
    <w:rsid w:val="00C60CB0"/>
    <w:rsid w:val="00C610CA"/>
    <w:rsid w:val="00C61E6C"/>
    <w:rsid w:val="00C62540"/>
    <w:rsid w:val="00C62E7B"/>
    <w:rsid w:val="00C631EF"/>
    <w:rsid w:val="00C6355E"/>
    <w:rsid w:val="00C63BAB"/>
    <w:rsid w:val="00C6450C"/>
    <w:rsid w:val="00C65067"/>
    <w:rsid w:val="00C659CA"/>
    <w:rsid w:val="00C65F74"/>
    <w:rsid w:val="00C660AC"/>
    <w:rsid w:val="00C67001"/>
    <w:rsid w:val="00C67315"/>
    <w:rsid w:val="00C67FCC"/>
    <w:rsid w:val="00C70C9A"/>
    <w:rsid w:val="00C70F23"/>
    <w:rsid w:val="00C71720"/>
    <w:rsid w:val="00C71E6F"/>
    <w:rsid w:val="00C71F9D"/>
    <w:rsid w:val="00C72232"/>
    <w:rsid w:val="00C72383"/>
    <w:rsid w:val="00C73255"/>
    <w:rsid w:val="00C737E6"/>
    <w:rsid w:val="00C744F3"/>
    <w:rsid w:val="00C7485A"/>
    <w:rsid w:val="00C74F5F"/>
    <w:rsid w:val="00C751E2"/>
    <w:rsid w:val="00C75A4F"/>
    <w:rsid w:val="00C7636A"/>
    <w:rsid w:val="00C769E5"/>
    <w:rsid w:val="00C76D8D"/>
    <w:rsid w:val="00C77539"/>
    <w:rsid w:val="00C77552"/>
    <w:rsid w:val="00C77A7C"/>
    <w:rsid w:val="00C77AA8"/>
    <w:rsid w:val="00C803AD"/>
    <w:rsid w:val="00C807A1"/>
    <w:rsid w:val="00C81272"/>
    <w:rsid w:val="00C81C79"/>
    <w:rsid w:val="00C821E5"/>
    <w:rsid w:val="00C82E66"/>
    <w:rsid w:val="00C83266"/>
    <w:rsid w:val="00C83329"/>
    <w:rsid w:val="00C83F8E"/>
    <w:rsid w:val="00C84F58"/>
    <w:rsid w:val="00C84FD2"/>
    <w:rsid w:val="00C852F5"/>
    <w:rsid w:val="00C854D1"/>
    <w:rsid w:val="00C8596A"/>
    <w:rsid w:val="00C86096"/>
    <w:rsid w:val="00C8632B"/>
    <w:rsid w:val="00C8674B"/>
    <w:rsid w:val="00C8682A"/>
    <w:rsid w:val="00C8692D"/>
    <w:rsid w:val="00C86C8F"/>
    <w:rsid w:val="00C872FA"/>
    <w:rsid w:val="00C87C75"/>
    <w:rsid w:val="00C90941"/>
    <w:rsid w:val="00C90E03"/>
    <w:rsid w:val="00C9103D"/>
    <w:rsid w:val="00C9136F"/>
    <w:rsid w:val="00C91A14"/>
    <w:rsid w:val="00C91BC1"/>
    <w:rsid w:val="00C9214D"/>
    <w:rsid w:val="00C92E0D"/>
    <w:rsid w:val="00C93E57"/>
    <w:rsid w:val="00C942FD"/>
    <w:rsid w:val="00C95268"/>
    <w:rsid w:val="00C95C93"/>
    <w:rsid w:val="00C965ED"/>
    <w:rsid w:val="00C96715"/>
    <w:rsid w:val="00C9741D"/>
    <w:rsid w:val="00CA06B2"/>
    <w:rsid w:val="00CA090D"/>
    <w:rsid w:val="00CA1A27"/>
    <w:rsid w:val="00CA1C6F"/>
    <w:rsid w:val="00CA1F05"/>
    <w:rsid w:val="00CA1F29"/>
    <w:rsid w:val="00CA28A1"/>
    <w:rsid w:val="00CA2F62"/>
    <w:rsid w:val="00CA35F0"/>
    <w:rsid w:val="00CA4556"/>
    <w:rsid w:val="00CA49B1"/>
    <w:rsid w:val="00CA52CE"/>
    <w:rsid w:val="00CA54C8"/>
    <w:rsid w:val="00CA5584"/>
    <w:rsid w:val="00CA5842"/>
    <w:rsid w:val="00CA5982"/>
    <w:rsid w:val="00CA684C"/>
    <w:rsid w:val="00CA68C0"/>
    <w:rsid w:val="00CA6A2B"/>
    <w:rsid w:val="00CA6E9C"/>
    <w:rsid w:val="00CA6EAC"/>
    <w:rsid w:val="00CA7151"/>
    <w:rsid w:val="00CA79B8"/>
    <w:rsid w:val="00CA7A61"/>
    <w:rsid w:val="00CB0C75"/>
    <w:rsid w:val="00CB173B"/>
    <w:rsid w:val="00CB19D9"/>
    <w:rsid w:val="00CB20BA"/>
    <w:rsid w:val="00CB23FB"/>
    <w:rsid w:val="00CB28A7"/>
    <w:rsid w:val="00CB3901"/>
    <w:rsid w:val="00CB3AC0"/>
    <w:rsid w:val="00CB4007"/>
    <w:rsid w:val="00CB58AB"/>
    <w:rsid w:val="00CB5970"/>
    <w:rsid w:val="00CB6814"/>
    <w:rsid w:val="00CB6B5F"/>
    <w:rsid w:val="00CB6E29"/>
    <w:rsid w:val="00CB7536"/>
    <w:rsid w:val="00CC02F9"/>
    <w:rsid w:val="00CC0485"/>
    <w:rsid w:val="00CC0CFA"/>
    <w:rsid w:val="00CC2197"/>
    <w:rsid w:val="00CC29B2"/>
    <w:rsid w:val="00CC2A6D"/>
    <w:rsid w:val="00CC325C"/>
    <w:rsid w:val="00CC41D8"/>
    <w:rsid w:val="00CC41DE"/>
    <w:rsid w:val="00CC4456"/>
    <w:rsid w:val="00CC45DB"/>
    <w:rsid w:val="00CC5901"/>
    <w:rsid w:val="00CC5E9C"/>
    <w:rsid w:val="00CC7143"/>
    <w:rsid w:val="00CC73A0"/>
    <w:rsid w:val="00CC7A3B"/>
    <w:rsid w:val="00CD014A"/>
    <w:rsid w:val="00CD1016"/>
    <w:rsid w:val="00CD1A6D"/>
    <w:rsid w:val="00CD1A82"/>
    <w:rsid w:val="00CD1B47"/>
    <w:rsid w:val="00CD1FDB"/>
    <w:rsid w:val="00CD2939"/>
    <w:rsid w:val="00CD2A7F"/>
    <w:rsid w:val="00CD3055"/>
    <w:rsid w:val="00CD3F94"/>
    <w:rsid w:val="00CD46ED"/>
    <w:rsid w:val="00CD49F1"/>
    <w:rsid w:val="00CD4A68"/>
    <w:rsid w:val="00CD60BF"/>
    <w:rsid w:val="00CD7628"/>
    <w:rsid w:val="00CE0296"/>
    <w:rsid w:val="00CE02F4"/>
    <w:rsid w:val="00CE08AD"/>
    <w:rsid w:val="00CE0C03"/>
    <w:rsid w:val="00CE10C7"/>
    <w:rsid w:val="00CE165A"/>
    <w:rsid w:val="00CE2618"/>
    <w:rsid w:val="00CE2692"/>
    <w:rsid w:val="00CE2AE2"/>
    <w:rsid w:val="00CE370C"/>
    <w:rsid w:val="00CE37DB"/>
    <w:rsid w:val="00CE38CE"/>
    <w:rsid w:val="00CE38E7"/>
    <w:rsid w:val="00CE39C8"/>
    <w:rsid w:val="00CE3AC4"/>
    <w:rsid w:val="00CE418C"/>
    <w:rsid w:val="00CE4BFE"/>
    <w:rsid w:val="00CE505A"/>
    <w:rsid w:val="00CE5681"/>
    <w:rsid w:val="00CE6009"/>
    <w:rsid w:val="00CE61FE"/>
    <w:rsid w:val="00CE6499"/>
    <w:rsid w:val="00CE6B0C"/>
    <w:rsid w:val="00CE6C65"/>
    <w:rsid w:val="00CE757F"/>
    <w:rsid w:val="00CE7728"/>
    <w:rsid w:val="00CF09AD"/>
    <w:rsid w:val="00CF12BD"/>
    <w:rsid w:val="00CF1540"/>
    <w:rsid w:val="00CF1943"/>
    <w:rsid w:val="00CF2323"/>
    <w:rsid w:val="00CF236B"/>
    <w:rsid w:val="00CF3D86"/>
    <w:rsid w:val="00CF3F26"/>
    <w:rsid w:val="00CF4E2C"/>
    <w:rsid w:val="00CF576A"/>
    <w:rsid w:val="00CF5B26"/>
    <w:rsid w:val="00CF6B75"/>
    <w:rsid w:val="00CF6E8E"/>
    <w:rsid w:val="00CF7FD1"/>
    <w:rsid w:val="00D0001E"/>
    <w:rsid w:val="00D00027"/>
    <w:rsid w:val="00D00577"/>
    <w:rsid w:val="00D005C2"/>
    <w:rsid w:val="00D00681"/>
    <w:rsid w:val="00D00ABC"/>
    <w:rsid w:val="00D01483"/>
    <w:rsid w:val="00D02885"/>
    <w:rsid w:val="00D02EE9"/>
    <w:rsid w:val="00D03B33"/>
    <w:rsid w:val="00D03C48"/>
    <w:rsid w:val="00D041C8"/>
    <w:rsid w:val="00D048F9"/>
    <w:rsid w:val="00D04D44"/>
    <w:rsid w:val="00D060FC"/>
    <w:rsid w:val="00D062C6"/>
    <w:rsid w:val="00D06D3B"/>
    <w:rsid w:val="00D06DFE"/>
    <w:rsid w:val="00D07A96"/>
    <w:rsid w:val="00D10F1B"/>
    <w:rsid w:val="00D111E4"/>
    <w:rsid w:val="00D112A9"/>
    <w:rsid w:val="00D112D1"/>
    <w:rsid w:val="00D11B30"/>
    <w:rsid w:val="00D13205"/>
    <w:rsid w:val="00D13518"/>
    <w:rsid w:val="00D137DC"/>
    <w:rsid w:val="00D138F4"/>
    <w:rsid w:val="00D13A93"/>
    <w:rsid w:val="00D14C35"/>
    <w:rsid w:val="00D14F86"/>
    <w:rsid w:val="00D1659A"/>
    <w:rsid w:val="00D16A2B"/>
    <w:rsid w:val="00D17657"/>
    <w:rsid w:val="00D20D68"/>
    <w:rsid w:val="00D20FF1"/>
    <w:rsid w:val="00D216F2"/>
    <w:rsid w:val="00D21B0C"/>
    <w:rsid w:val="00D22E43"/>
    <w:rsid w:val="00D2345C"/>
    <w:rsid w:val="00D23FE2"/>
    <w:rsid w:val="00D2411C"/>
    <w:rsid w:val="00D241A4"/>
    <w:rsid w:val="00D245F9"/>
    <w:rsid w:val="00D2599B"/>
    <w:rsid w:val="00D2616B"/>
    <w:rsid w:val="00D26281"/>
    <w:rsid w:val="00D2654B"/>
    <w:rsid w:val="00D27002"/>
    <w:rsid w:val="00D278FC"/>
    <w:rsid w:val="00D27E68"/>
    <w:rsid w:val="00D27FC1"/>
    <w:rsid w:val="00D300B7"/>
    <w:rsid w:val="00D30431"/>
    <w:rsid w:val="00D30884"/>
    <w:rsid w:val="00D30D9E"/>
    <w:rsid w:val="00D30E7F"/>
    <w:rsid w:val="00D31B16"/>
    <w:rsid w:val="00D31D53"/>
    <w:rsid w:val="00D32327"/>
    <w:rsid w:val="00D3246D"/>
    <w:rsid w:val="00D32548"/>
    <w:rsid w:val="00D3451D"/>
    <w:rsid w:val="00D34B5F"/>
    <w:rsid w:val="00D35D3E"/>
    <w:rsid w:val="00D35F25"/>
    <w:rsid w:val="00D36408"/>
    <w:rsid w:val="00D36687"/>
    <w:rsid w:val="00D36C4B"/>
    <w:rsid w:val="00D36CD9"/>
    <w:rsid w:val="00D36D91"/>
    <w:rsid w:val="00D375FE"/>
    <w:rsid w:val="00D3787A"/>
    <w:rsid w:val="00D3797B"/>
    <w:rsid w:val="00D37B1C"/>
    <w:rsid w:val="00D4125A"/>
    <w:rsid w:val="00D41301"/>
    <w:rsid w:val="00D42045"/>
    <w:rsid w:val="00D42251"/>
    <w:rsid w:val="00D42D66"/>
    <w:rsid w:val="00D43C29"/>
    <w:rsid w:val="00D43D80"/>
    <w:rsid w:val="00D43E4A"/>
    <w:rsid w:val="00D4455E"/>
    <w:rsid w:val="00D450A3"/>
    <w:rsid w:val="00D47252"/>
    <w:rsid w:val="00D47762"/>
    <w:rsid w:val="00D47B2D"/>
    <w:rsid w:val="00D50060"/>
    <w:rsid w:val="00D52066"/>
    <w:rsid w:val="00D52818"/>
    <w:rsid w:val="00D52C58"/>
    <w:rsid w:val="00D52CAD"/>
    <w:rsid w:val="00D52D91"/>
    <w:rsid w:val="00D5348E"/>
    <w:rsid w:val="00D53557"/>
    <w:rsid w:val="00D5406F"/>
    <w:rsid w:val="00D5469E"/>
    <w:rsid w:val="00D55968"/>
    <w:rsid w:val="00D56095"/>
    <w:rsid w:val="00D5650D"/>
    <w:rsid w:val="00D56B35"/>
    <w:rsid w:val="00D57355"/>
    <w:rsid w:val="00D574C7"/>
    <w:rsid w:val="00D57503"/>
    <w:rsid w:val="00D576F7"/>
    <w:rsid w:val="00D57CC5"/>
    <w:rsid w:val="00D57F25"/>
    <w:rsid w:val="00D6043D"/>
    <w:rsid w:val="00D619EC"/>
    <w:rsid w:val="00D61C18"/>
    <w:rsid w:val="00D61DF4"/>
    <w:rsid w:val="00D623D0"/>
    <w:rsid w:val="00D62973"/>
    <w:rsid w:val="00D63253"/>
    <w:rsid w:val="00D633DD"/>
    <w:rsid w:val="00D63ABD"/>
    <w:rsid w:val="00D64150"/>
    <w:rsid w:val="00D64852"/>
    <w:rsid w:val="00D65592"/>
    <w:rsid w:val="00D67832"/>
    <w:rsid w:val="00D7148C"/>
    <w:rsid w:val="00D7191C"/>
    <w:rsid w:val="00D726C8"/>
    <w:rsid w:val="00D73799"/>
    <w:rsid w:val="00D7465F"/>
    <w:rsid w:val="00D74C49"/>
    <w:rsid w:val="00D7572E"/>
    <w:rsid w:val="00D758FA"/>
    <w:rsid w:val="00D75A08"/>
    <w:rsid w:val="00D76081"/>
    <w:rsid w:val="00D76517"/>
    <w:rsid w:val="00D76A16"/>
    <w:rsid w:val="00D77004"/>
    <w:rsid w:val="00D778AA"/>
    <w:rsid w:val="00D801B2"/>
    <w:rsid w:val="00D80219"/>
    <w:rsid w:val="00D81564"/>
    <w:rsid w:val="00D818C8"/>
    <w:rsid w:val="00D83103"/>
    <w:rsid w:val="00D83295"/>
    <w:rsid w:val="00D833AF"/>
    <w:rsid w:val="00D846F7"/>
    <w:rsid w:val="00D85670"/>
    <w:rsid w:val="00D85D0C"/>
    <w:rsid w:val="00D879ED"/>
    <w:rsid w:val="00D9011B"/>
    <w:rsid w:val="00D9176C"/>
    <w:rsid w:val="00D91DD2"/>
    <w:rsid w:val="00D92160"/>
    <w:rsid w:val="00D926D7"/>
    <w:rsid w:val="00D926EF"/>
    <w:rsid w:val="00D92F3C"/>
    <w:rsid w:val="00D93246"/>
    <w:rsid w:val="00D93DA1"/>
    <w:rsid w:val="00D93F3D"/>
    <w:rsid w:val="00D93F96"/>
    <w:rsid w:val="00D94CE1"/>
    <w:rsid w:val="00D950C6"/>
    <w:rsid w:val="00D952AB"/>
    <w:rsid w:val="00D95360"/>
    <w:rsid w:val="00D953C3"/>
    <w:rsid w:val="00D95E6C"/>
    <w:rsid w:val="00D96DED"/>
    <w:rsid w:val="00D96DEE"/>
    <w:rsid w:val="00D96F7D"/>
    <w:rsid w:val="00D9722E"/>
    <w:rsid w:val="00D97B14"/>
    <w:rsid w:val="00D97B6B"/>
    <w:rsid w:val="00D97B84"/>
    <w:rsid w:val="00DA09AF"/>
    <w:rsid w:val="00DA0B0F"/>
    <w:rsid w:val="00DA1478"/>
    <w:rsid w:val="00DA15FD"/>
    <w:rsid w:val="00DA1903"/>
    <w:rsid w:val="00DA1B42"/>
    <w:rsid w:val="00DA241B"/>
    <w:rsid w:val="00DA2886"/>
    <w:rsid w:val="00DA2AC1"/>
    <w:rsid w:val="00DA2E66"/>
    <w:rsid w:val="00DA301A"/>
    <w:rsid w:val="00DA3094"/>
    <w:rsid w:val="00DA3761"/>
    <w:rsid w:val="00DA3DF8"/>
    <w:rsid w:val="00DA4060"/>
    <w:rsid w:val="00DA408E"/>
    <w:rsid w:val="00DA4A89"/>
    <w:rsid w:val="00DA4E3A"/>
    <w:rsid w:val="00DA50E1"/>
    <w:rsid w:val="00DA5423"/>
    <w:rsid w:val="00DA6138"/>
    <w:rsid w:val="00DA62ED"/>
    <w:rsid w:val="00DA6C4B"/>
    <w:rsid w:val="00DB0156"/>
    <w:rsid w:val="00DB06A4"/>
    <w:rsid w:val="00DB1069"/>
    <w:rsid w:val="00DB17A4"/>
    <w:rsid w:val="00DB1B8D"/>
    <w:rsid w:val="00DB20A6"/>
    <w:rsid w:val="00DB2906"/>
    <w:rsid w:val="00DB2979"/>
    <w:rsid w:val="00DB2BC7"/>
    <w:rsid w:val="00DB2EC4"/>
    <w:rsid w:val="00DB4621"/>
    <w:rsid w:val="00DB4876"/>
    <w:rsid w:val="00DB4981"/>
    <w:rsid w:val="00DB5200"/>
    <w:rsid w:val="00DB55FC"/>
    <w:rsid w:val="00DB5C5D"/>
    <w:rsid w:val="00DB6397"/>
    <w:rsid w:val="00DB6429"/>
    <w:rsid w:val="00DB6727"/>
    <w:rsid w:val="00DB6E53"/>
    <w:rsid w:val="00DC027A"/>
    <w:rsid w:val="00DC0BC6"/>
    <w:rsid w:val="00DC1166"/>
    <w:rsid w:val="00DC142B"/>
    <w:rsid w:val="00DC14D9"/>
    <w:rsid w:val="00DC1877"/>
    <w:rsid w:val="00DC1A99"/>
    <w:rsid w:val="00DC1AC8"/>
    <w:rsid w:val="00DC1CD4"/>
    <w:rsid w:val="00DC3C48"/>
    <w:rsid w:val="00DC43BE"/>
    <w:rsid w:val="00DC46E3"/>
    <w:rsid w:val="00DC51D2"/>
    <w:rsid w:val="00DC5CD8"/>
    <w:rsid w:val="00DC7070"/>
    <w:rsid w:val="00DC71DC"/>
    <w:rsid w:val="00DC7715"/>
    <w:rsid w:val="00DC7B2D"/>
    <w:rsid w:val="00DD0880"/>
    <w:rsid w:val="00DD0C08"/>
    <w:rsid w:val="00DD13A6"/>
    <w:rsid w:val="00DD1A2E"/>
    <w:rsid w:val="00DD2CC5"/>
    <w:rsid w:val="00DD2D07"/>
    <w:rsid w:val="00DD311C"/>
    <w:rsid w:val="00DD3273"/>
    <w:rsid w:val="00DD364A"/>
    <w:rsid w:val="00DD3877"/>
    <w:rsid w:val="00DD414C"/>
    <w:rsid w:val="00DD42A9"/>
    <w:rsid w:val="00DD4596"/>
    <w:rsid w:val="00DD471C"/>
    <w:rsid w:val="00DD4D24"/>
    <w:rsid w:val="00DD4D33"/>
    <w:rsid w:val="00DD5553"/>
    <w:rsid w:val="00DD56AC"/>
    <w:rsid w:val="00DD61A3"/>
    <w:rsid w:val="00DD6458"/>
    <w:rsid w:val="00DD6611"/>
    <w:rsid w:val="00DD66A2"/>
    <w:rsid w:val="00DD6DFA"/>
    <w:rsid w:val="00DD7048"/>
    <w:rsid w:val="00DD7A01"/>
    <w:rsid w:val="00DE0870"/>
    <w:rsid w:val="00DE0978"/>
    <w:rsid w:val="00DE1059"/>
    <w:rsid w:val="00DE106A"/>
    <w:rsid w:val="00DE13F0"/>
    <w:rsid w:val="00DE1657"/>
    <w:rsid w:val="00DE167F"/>
    <w:rsid w:val="00DE1AB2"/>
    <w:rsid w:val="00DE20E8"/>
    <w:rsid w:val="00DE20E9"/>
    <w:rsid w:val="00DE2DF5"/>
    <w:rsid w:val="00DE4B72"/>
    <w:rsid w:val="00DE551B"/>
    <w:rsid w:val="00DE57FB"/>
    <w:rsid w:val="00DE5B0E"/>
    <w:rsid w:val="00DE5CF4"/>
    <w:rsid w:val="00DE5DA8"/>
    <w:rsid w:val="00DE61E7"/>
    <w:rsid w:val="00DE61FD"/>
    <w:rsid w:val="00DE624D"/>
    <w:rsid w:val="00DE6333"/>
    <w:rsid w:val="00DE6564"/>
    <w:rsid w:val="00DE6C80"/>
    <w:rsid w:val="00DE7444"/>
    <w:rsid w:val="00DE7CE0"/>
    <w:rsid w:val="00DE7F06"/>
    <w:rsid w:val="00DF0034"/>
    <w:rsid w:val="00DF02C0"/>
    <w:rsid w:val="00DF05FA"/>
    <w:rsid w:val="00DF0EC0"/>
    <w:rsid w:val="00DF15DA"/>
    <w:rsid w:val="00DF17B9"/>
    <w:rsid w:val="00DF17F8"/>
    <w:rsid w:val="00DF1CFA"/>
    <w:rsid w:val="00DF275D"/>
    <w:rsid w:val="00DF2C38"/>
    <w:rsid w:val="00DF2F81"/>
    <w:rsid w:val="00DF3662"/>
    <w:rsid w:val="00DF3706"/>
    <w:rsid w:val="00DF398F"/>
    <w:rsid w:val="00DF3A39"/>
    <w:rsid w:val="00DF3C26"/>
    <w:rsid w:val="00DF3C81"/>
    <w:rsid w:val="00DF3CA1"/>
    <w:rsid w:val="00DF4D6B"/>
    <w:rsid w:val="00DF4E02"/>
    <w:rsid w:val="00DF4EDF"/>
    <w:rsid w:val="00DF4F92"/>
    <w:rsid w:val="00DF5B5D"/>
    <w:rsid w:val="00DF5E86"/>
    <w:rsid w:val="00DF668D"/>
    <w:rsid w:val="00DF68BC"/>
    <w:rsid w:val="00DF70A9"/>
    <w:rsid w:val="00DF70E9"/>
    <w:rsid w:val="00DF7894"/>
    <w:rsid w:val="00DF7A6C"/>
    <w:rsid w:val="00DF7B5B"/>
    <w:rsid w:val="00DF7D8C"/>
    <w:rsid w:val="00E00FE3"/>
    <w:rsid w:val="00E0112C"/>
    <w:rsid w:val="00E011E7"/>
    <w:rsid w:val="00E012CD"/>
    <w:rsid w:val="00E0180E"/>
    <w:rsid w:val="00E01947"/>
    <w:rsid w:val="00E01A35"/>
    <w:rsid w:val="00E01FEC"/>
    <w:rsid w:val="00E021CF"/>
    <w:rsid w:val="00E02334"/>
    <w:rsid w:val="00E0300E"/>
    <w:rsid w:val="00E03464"/>
    <w:rsid w:val="00E0376A"/>
    <w:rsid w:val="00E0396A"/>
    <w:rsid w:val="00E03B52"/>
    <w:rsid w:val="00E0418F"/>
    <w:rsid w:val="00E04A3D"/>
    <w:rsid w:val="00E04AC1"/>
    <w:rsid w:val="00E06055"/>
    <w:rsid w:val="00E06865"/>
    <w:rsid w:val="00E06CB7"/>
    <w:rsid w:val="00E071C2"/>
    <w:rsid w:val="00E07455"/>
    <w:rsid w:val="00E075E5"/>
    <w:rsid w:val="00E0777F"/>
    <w:rsid w:val="00E103F4"/>
    <w:rsid w:val="00E1083D"/>
    <w:rsid w:val="00E10E05"/>
    <w:rsid w:val="00E10ED3"/>
    <w:rsid w:val="00E110BC"/>
    <w:rsid w:val="00E11AD8"/>
    <w:rsid w:val="00E12635"/>
    <w:rsid w:val="00E127F6"/>
    <w:rsid w:val="00E134D5"/>
    <w:rsid w:val="00E136E9"/>
    <w:rsid w:val="00E13B70"/>
    <w:rsid w:val="00E141DF"/>
    <w:rsid w:val="00E14A10"/>
    <w:rsid w:val="00E14C9F"/>
    <w:rsid w:val="00E14CEF"/>
    <w:rsid w:val="00E154FC"/>
    <w:rsid w:val="00E15ACF"/>
    <w:rsid w:val="00E15EA5"/>
    <w:rsid w:val="00E16339"/>
    <w:rsid w:val="00E16E7C"/>
    <w:rsid w:val="00E175D5"/>
    <w:rsid w:val="00E20148"/>
    <w:rsid w:val="00E207F2"/>
    <w:rsid w:val="00E20AB2"/>
    <w:rsid w:val="00E210A6"/>
    <w:rsid w:val="00E21251"/>
    <w:rsid w:val="00E2268D"/>
    <w:rsid w:val="00E22C1D"/>
    <w:rsid w:val="00E22C7E"/>
    <w:rsid w:val="00E231FF"/>
    <w:rsid w:val="00E2373F"/>
    <w:rsid w:val="00E2397B"/>
    <w:rsid w:val="00E247D6"/>
    <w:rsid w:val="00E2481C"/>
    <w:rsid w:val="00E25204"/>
    <w:rsid w:val="00E2585F"/>
    <w:rsid w:val="00E25ABB"/>
    <w:rsid w:val="00E26ABE"/>
    <w:rsid w:val="00E27571"/>
    <w:rsid w:val="00E27C51"/>
    <w:rsid w:val="00E27DDB"/>
    <w:rsid w:val="00E30162"/>
    <w:rsid w:val="00E3052A"/>
    <w:rsid w:val="00E3085D"/>
    <w:rsid w:val="00E308D2"/>
    <w:rsid w:val="00E30926"/>
    <w:rsid w:val="00E30E6F"/>
    <w:rsid w:val="00E3178E"/>
    <w:rsid w:val="00E31A86"/>
    <w:rsid w:val="00E32621"/>
    <w:rsid w:val="00E32ECC"/>
    <w:rsid w:val="00E32F34"/>
    <w:rsid w:val="00E330FF"/>
    <w:rsid w:val="00E332CD"/>
    <w:rsid w:val="00E332F2"/>
    <w:rsid w:val="00E33E77"/>
    <w:rsid w:val="00E3435D"/>
    <w:rsid w:val="00E359D2"/>
    <w:rsid w:val="00E35EBE"/>
    <w:rsid w:val="00E35FFE"/>
    <w:rsid w:val="00E3615D"/>
    <w:rsid w:val="00E36699"/>
    <w:rsid w:val="00E366BF"/>
    <w:rsid w:val="00E36A78"/>
    <w:rsid w:val="00E37006"/>
    <w:rsid w:val="00E3767D"/>
    <w:rsid w:val="00E404E8"/>
    <w:rsid w:val="00E40564"/>
    <w:rsid w:val="00E408C3"/>
    <w:rsid w:val="00E40A63"/>
    <w:rsid w:val="00E41302"/>
    <w:rsid w:val="00E41570"/>
    <w:rsid w:val="00E4158B"/>
    <w:rsid w:val="00E428E2"/>
    <w:rsid w:val="00E43000"/>
    <w:rsid w:val="00E43EEF"/>
    <w:rsid w:val="00E44FB3"/>
    <w:rsid w:val="00E4597B"/>
    <w:rsid w:val="00E46433"/>
    <w:rsid w:val="00E46CAD"/>
    <w:rsid w:val="00E476F9"/>
    <w:rsid w:val="00E47A7C"/>
    <w:rsid w:val="00E47BE9"/>
    <w:rsid w:val="00E47FD5"/>
    <w:rsid w:val="00E50211"/>
    <w:rsid w:val="00E5155B"/>
    <w:rsid w:val="00E51E68"/>
    <w:rsid w:val="00E51EBC"/>
    <w:rsid w:val="00E5218A"/>
    <w:rsid w:val="00E530FC"/>
    <w:rsid w:val="00E53359"/>
    <w:rsid w:val="00E535AC"/>
    <w:rsid w:val="00E53811"/>
    <w:rsid w:val="00E53A66"/>
    <w:rsid w:val="00E5428A"/>
    <w:rsid w:val="00E54765"/>
    <w:rsid w:val="00E55A9B"/>
    <w:rsid w:val="00E565AF"/>
    <w:rsid w:val="00E56990"/>
    <w:rsid w:val="00E56B43"/>
    <w:rsid w:val="00E56C16"/>
    <w:rsid w:val="00E57027"/>
    <w:rsid w:val="00E571AE"/>
    <w:rsid w:val="00E5746A"/>
    <w:rsid w:val="00E57865"/>
    <w:rsid w:val="00E57C81"/>
    <w:rsid w:val="00E60315"/>
    <w:rsid w:val="00E6053E"/>
    <w:rsid w:val="00E60FD8"/>
    <w:rsid w:val="00E61210"/>
    <w:rsid w:val="00E61310"/>
    <w:rsid w:val="00E61413"/>
    <w:rsid w:val="00E61D42"/>
    <w:rsid w:val="00E62096"/>
    <w:rsid w:val="00E62098"/>
    <w:rsid w:val="00E62C95"/>
    <w:rsid w:val="00E62EA0"/>
    <w:rsid w:val="00E62EE1"/>
    <w:rsid w:val="00E63230"/>
    <w:rsid w:val="00E637BA"/>
    <w:rsid w:val="00E639AC"/>
    <w:rsid w:val="00E64155"/>
    <w:rsid w:val="00E641EF"/>
    <w:rsid w:val="00E6421D"/>
    <w:rsid w:val="00E6457B"/>
    <w:rsid w:val="00E64688"/>
    <w:rsid w:val="00E65668"/>
    <w:rsid w:val="00E65E9A"/>
    <w:rsid w:val="00E6726B"/>
    <w:rsid w:val="00E67283"/>
    <w:rsid w:val="00E674D6"/>
    <w:rsid w:val="00E6778D"/>
    <w:rsid w:val="00E70576"/>
    <w:rsid w:val="00E70883"/>
    <w:rsid w:val="00E70B26"/>
    <w:rsid w:val="00E711B8"/>
    <w:rsid w:val="00E71782"/>
    <w:rsid w:val="00E71D3C"/>
    <w:rsid w:val="00E72684"/>
    <w:rsid w:val="00E726EF"/>
    <w:rsid w:val="00E72D15"/>
    <w:rsid w:val="00E72DDD"/>
    <w:rsid w:val="00E72EF1"/>
    <w:rsid w:val="00E739D3"/>
    <w:rsid w:val="00E73B95"/>
    <w:rsid w:val="00E73C88"/>
    <w:rsid w:val="00E7463B"/>
    <w:rsid w:val="00E75C41"/>
    <w:rsid w:val="00E75D36"/>
    <w:rsid w:val="00E76118"/>
    <w:rsid w:val="00E76CF8"/>
    <w:rsid w:val="00E772C5"/>
    <w:rsid w:val="00E773AE"/>
    <w:rsid w:val="00E77B91"/>
    <w:rsid w:val="00E77C32"/>
    <w:rsid w:val="00E808C3"/>
    <w:rsid w:val="00E8183B"/>
    <w:rsid w:val="00E82556"/>
    <w:rsid w:val="00E83CE3"/>
    <w:rsid w:val="00E83F4B"/>
    <w:rsid w:val="00E83FC9"/>
    <w:rsid w:val="00E84D28"/>
    <w:rsid w:val="00E853A2"/>
    <w:rsid w:val="00E85607"/>
    <w:rsid w:val="00E85828"/>
    <w:rsid w:val="00E858CA"/>
    <w:rsid w:val="00E85CB6"/>
    <w:rsid w:val="00E86381"/>
    <w:rsid w:val="00E86411"/>
    <w:rsid w:val="00E86517"/>
    <w:rsid w:val="00E8654E"/>
    <w:rsid w:val="00E879CB"/>
    <w:rsid w:val="00E87C7B"/>
    <w:rsid w:val="00E87EBB"/>
    <w:rsid w:val="00E911BF"/>
    <w:rsid w:val="00E923C1"/>
    <w:rsid w:val="00E9293D"/>
    <w:rsid w:val="00E92AA4"/>
    <w:rsid w:val="00E93947"/>
    <w:rsid w:val="00E93BA8"/>
    <w:rsid w:val="00E93DC7"/>
    <w:rsid w:val="00E9405C"/>
    <w:rsid w:val="00E940F7"/>
    <w:rsid w:val="00E94260"/>
    <w:rsid w:val="00E94553"/>
    <w:rsid w:val="00E945BB"/>
    <w:rsid w:val="00E9552F"/>
    <w:rsid w:val="00E95E04"/>
    <w:rsid w:val="00E9609B"/>
    <w:rsid w:val="00E962B5"/>
    <w:rsid w:val="00E9632B"/>
    <w:rsid w:val="00E968DF"/>
    <w:rsid w:val="00E96A14"/>
    <w:rsid w:val="00E96FCB"/>
    <w:rsid w:val="00E9774C"/>
    <w:rsid w:val="00E978E7"/>
    <w:rsid w:val="00E9799C"/>
    <w:rsid w:val="00E97A28"/>
    <w:rsid w:val="00E97AF3"/>
    <w:rsid w:val="00E97D77"/>
    <w:rsid w:val="00EA0A7A"/>
    <w:rsid w:val="00EA0A93"/>
    <w:rsid w:val="00EA1143"/>
    <w:rsid w:val="00EA11B6"/>
    <w:rsid w:val="00EA11E4"/>
    <w:rsid w:val="00EA143A"/>
    <w:rsid w:val="00EA17F7"/>
    <w:rsid w:val="00EA19C9"/>
    <w:rsid w:val="00EA2486"/>
    <w:rsid w:val="00EA2769"/>
    <w:rsid w:val="00EA3390"/>
    <w:rsid w:val="00EA3525"/>
    <w:rsid w:val="00EA3A1B"/>
    <w:rsid w:val="00EA4208"/>
    <w:rsid w:val="00EA4274"/>
    <w:rsid w:val="00EA42B1"/>
    <w:rsid w:val="00EA44AC"/>
    <w:rsid w:val="00EA4D5B"/>
    <w:rsid w:val="00EA4FF3"/>
    <w:rsid w:val="00EA5091"/>
    <w:rsid w:val="00EA53AA"/>
    <w:rsid w:val="00EA5E57"/>
    <w:rsid w:val="00EA6291"/>
    <w:rsid w:val="00EA62DE"/>
    <w:rsid w:val="00EA7013"/>
    <w:rsid w:val="00EA7BE4"/>
    <w:rsid w:val="00EA7BE8"/>
    <w:rsid w:val="00EA7C0B"/>
    <w:rsid w:val="00EB025E"/>
    <w:rsid w:val="00EB062E"/>
    <w:rsid w:val="00EB0E76"/>
    <w:rsid w:val="00EB0E81"/>
    <w:rsid w:val="00EB0FF7"/>
    <w:rsid w:val="00EB13CF"/>
    <w:rsid w:val="00EB2137"/>
    <w:rsid w:val="00EB2384"/>
    <w:rsid w:val="00EB265B"/>
    <w:rsid w:val="00EB34FA"/>
    <w:rsid w:val="00EB4003"/>
    <w:rsid w:val="00EB504E"/>
    <w:rsid w:val="00EB530E"/>
    <w:rsid w:val="00EB57C5"/>
    <w:rsid w:val="00EB621C"/>
    <w:rsid w:val="00EB6594"/>
    <w:rsid w:val="00EB757C"/>
    <w:rsid w:val="00EB7B7C"/>
    <w:rsid w:val="00EB7EC1"/>
    <w:rsid w:val="00EB7ED6"/>
    <w:rsid w:val="00EC0FA8"/>
    <w:rsid w:val="00EC1202"/>
    <w:rsid w:val="00EC148B"/>
    <w:rsid w:val="00EC2C49"/>
    <w:rsid w:val="00EC311D"/>
    <w:rsid w:val="00EC3306"/>
    <w:rsid w:val="00EC3484"/>
    <w:rsid w:val="00EC3B9B"/>
    <w:rsid w:val="00EC3E1F"/>
    <w:rsid w:val="00EC4675"/>
    <w:rsid w:val="00EC4B14"/>
    <w:rsid w:val="00EC4DC9"/>
    <w:rsid w:val="00EC4E12"/>
    <w:rsid w:val="00EC604A"/>
    <w:rsid w:val="00EC7206"/>
    <w:rsid w:val="00EC76EE"/>
    <w:rsid w:val="00EC7F37"/>
    <w:rsid w:val="00ED03D0"/>
    <w:rsid w:val="00ED04E2"/>
    <w:rsid w:val="00ED088D"/>
    <w:rsid w:val="00ED0ECF"/>
    <w:rsid w:val="00ED1007"/>
    <w:rsid w:val="00ED137E"/>
    <w:rsid w:val="00ED1633"/>
    <w:rsid w:val="00ED16EC"/>
    <w:rsid w:val="00ED17E3"/>
    <w:rsid w:val="00ED2009"/>
    <w:rsid w:val="00ED33B0"/>
    <w:rsid w:val="00ED44CD"/>
    <w:rsid w:val="00ED44E2"/>
    <w:rsid w:val="00ED468C"/>
    <w:rsid w:val="00ED4792"/>
    <w:rsid w:val="00ED4C0A"/>
    <w:rsid w:val="00ED575C"/>
    <w:rsid w:val="00ED6C6E"/>
    <w:rsid w:val="00ED7C39"/>
    <w:rsid w:val="00EE0E3F"/>
    <w:rsid w:val="00EE156F"/>
    <w:rsid w:val="00EE15AD"/>
    <w:rsid w:val="00EE1769"/>
    <w:rsid w:val="00EE3D8B"/>
    <w:rsid w:val="00EE4138"/>
    <w:rsid w:val="00EE4A52"/>
    <w:rsid w:val="00EE4AE8"/>
    <w:rsid w:val="00EE5973"/>
    <w:rsid w:val="00EE5ECC"/>
    <w:rsid w:val="00EE610A"/>
    <w:rsid w:val="00EE62A2"/>
    <w:rsid w:val="00EE6E52"/>
    <w:rsid w:val="00EE7097"/>
    <w:rsid w:val="00EE7158"/>
    <w:rsid w:val="00EE7CA2"/>
    <w:rsid w:val="00EF03DC"/>
    <w:rsid w:val="00EF09D2"/>
    <w:rsid w:val="00EF117E"/>
    <w:rsid w:val="00EF15CC"/>
    <w:rsid w:val="00EF1F51"/>
    <w:rsid w:val="00EF22BC"/>
    <w:rsid w:val="00EF2620"/>
    <w:rsid w:val="00EF336F"/>
    <w:rsid w:val="00EF438B"/>
    <w:rsid w:val="00EF4BF5"/>
    <w:rsid w:val="00EF4C42"/>
    <w:rsid w:val="00EF4DAC"/>
    <w:rsid w:val="00EF5CA9"/>
    <w:rsid w:val="00EF6CDD"/>
    <w:rsid w:val="00EF71FE"/>
    <w:rsid w:val="00EF7A7B"/>
    <w:rsid w:val="00EF7CD6"/>
    <w:rsid w:val="00F002FD"/>
    <w:rsid w:val="00F003FB"/>
    <w:rsid w:val="00F00841"/>
    <w:rsid w:val="00F00A28"/>
    <w:rsid w:val="00F00A2A"/>
    <w:rsid w:val="00F00AE1"/>
    <w:rsid w:val="00F00C5E"/>
    <w:rsid w:val="00F012AB"/>
    <w:rsid w:val="00F014F9"/>
    <w:rsid w:val="00F01B5D"/>
    <w:rsid w:val="00F01B92"/>
    <w:rsid w:val="00F02C13"/>
    <w:rsid w:val="00F039EE"/>
    <w:rsid w:val="00F04648"/>
    <w:rsid w:val="00F04F34"/>
    <w:rsid w:val="00F05A42"/>
    <w:rsid w:val="00F05CB4"/>
    <w:rsid w:val="00F068A2"/>
    <w:rsid w:val="00F06A5A"/>
    <w:rsid w:val="00F06EE0"/>
    <w:rsid w:val="00F07269"/>
    <w:rsid w:val="00F105F1"/>
    <w:rsid w:val="00F10B66"/>
    <w:rsid w:val="00F10CF9"/>
    <w:rsid w:val="00F112A5"/>
    <w:rsid w:val="00F11D36"/>
    <w:rsid w:val="00F122B7"/>
    <w:rsid w:val="00F12570"/>
    <w:rsid w:val="00F125E8"/>
    <w:rsid w:val="00F12617"/>
    <w:rsid w:val="00F126A9"/>
    <w:rsid w:val="00F127C1"/>
    <w:rsid w:val="00F12A1A"/>
    <w:rsid w:val="00F13DAC"/>
    <w:rsid w:val="00F145DA"/>
    <w:rsid w:val="00F145E7"/>
    <w:rsid w:val="00F14949"/>
    <w:rsid w:val="00F14E36"/>
    <w:rsid w:val="00F15AD6"/>
    <w:rsid w:val="00F163FE"/>
    <w:rsid w:val="00F16B55"/>
    <w:rsid w:val="00F16BC8"/>
    <w:rsid w:val="00F17471"/>
    <w:rsid w:val="00F178CD"/>
    <w:rsid w:val="00F17960"/>
    <w:rsid w:val="00F1796E"/>
    <w:rsid w:val="00F17E01"/>
    <w:rsid w:val="00F17E2B"/>
    <w:rsid w:val="00F20539"/>
    <w:rsid w:val="00F20A56"/>
    <w:rsid w:val="00F20A6E"/>
    <w:rsid w:val="00F21232"/>
    <w:rsid w:val="00F212E9"/>
    <w:rsid w:val="00F21A9C"/>
    <w:rsid w:val="00F22084"/>
    <w:rsid w:val="00F2270B"/>
    <w:rsid w:val="00F232AE"/>
    <w:rsid w:val="00F23601"/>
    <w:rsid w:val="00F23696"/>
    <w:rsid w:val="00F237E3"/>
    <w:rsid w:val="00F237FE"/>
    <w:rsid w:val="00F24074"/>
    <w:rsid w:val="00F24BA7"/>
    <w:rsid w:val="00F24C07"/>
    <w:rsid w:val="00F255EF"/>
    <w:rsid w:val="00F2663D"/>
    <w:rsid w:val="00F26CCC"/>
    <w:rsid w:val="00F27162"/>
    <w:rsid w:val="00F27DBA"/>
    <w:rsid w:val="00F30534"/>
    <w:rsid w:val="00F3054E"/>
    <w:rsid w:val="00F31043"/>
    <w:rsid w:val="00F31456"/>
    <w:rsid w:val="00F31730"/>
    <w:rsid w:val="00F3190A"/>
    <w:rsid w:val="00F31B34"/>
    <w:rsid w:val="00F32311"/>
    <w:rsid w:val="00F32589"/>
    <w:rsid w:val="00F3296B"/>
    <w:rsid w:val="00F32ABD"/>
    <w:rsid w:val="00F3320F"/>
    <w:rsid w:val="00F33BA9"/>
    <w:rsid w:val="00F34433"/>
    <w:rsid w:val="00F34709"/>
    <w:rsid w:val="00F34AE7"/>
    <w:rsid w:val="00F352E5"/>
    <w:rsid w:val="00F3573E"/>
    <w:rsid w:val="00F35A97"/>
    <w:rsid w:val="00F3646E"/>
    <w:rsid w:val="00F377A6"/>
    <w:rsid w:val="00F3796E"/>
    <w:rsid w:val="00F37D70"/>
    <w:rsid w:val="00F40185"/>
    <w:rsid w:val="00F406D5"/>
    <w:rsid w:val="00F409DB"/>
    <w:rsid w:val="00F40C10"/>
    <w:rsid w:val="00F40EDD"/>
    <w:rsid w:val="00F412C1"/>
    <w:rsid w:val="00F418BC"/>
    <w:rsid w:val="00F42DF7"/>
    <w:rsid w:val="00F432A4"/>
    <w:rsid w:val="00F43922"/>
    <w:rsid w:val="00F439DA"/>
    <w:rsid w:val="00F43AE1"/>
    <w:rsid w:val="00F43AE2"/>
    <w:rsid w:val="00F43E24"/>
    <w:rsid w:val="00F43E37"/>
    <w:rsid w:val="00F453D3"/>
    <w:rsid w:val="00F458F5"/>
    <w:rsid w:val="00F45A03"/>
    <w:rsid w:val="00F46511"/>
    <w:rsid w:val="00F465E3"/>
    <w:rsid w:val="00F467AC"/>
    <w:rsid w:val="00F467D8"/>
    <w:rsid w:val="00F47937"/>
    <w:rsid w:val="00F501FE"/>
    <w:rsid w:val="00F5078D"/>
    <w:rsid w:val="00F509F5"/>
    <w:rsid w:val="00F50F0C"/>
    <w:rsid w:val="00F512A0"/>
    <w:rsid w:val="00F512AE"/>
    <w:rsid w:val="00F51607"/>
    <w:rsid w:val="00F51A82"/>
    <w:rsid w:val="00F51FC1"/>
    <w:rsid w:val="00F53244"/>
    <w:rsid w:val="00F54724"/>
    <w:rsid w:val="00F54950"/>
    <w:rsid w:val="00F54C3C"/>
    <w:rsid w:val="00F557E1"/>
    <w:rsid w:val="00F56E60"/>
    <w:rsid w:val="00F5768B"/>
    <w:rsid w:val="00F57B4A"/>
    <w:rsid w:val="00F60381"/>
    <w:rsid w:val="00F60C17"/>
    <w:rsid w:val="00F610A3"/>
    <w:rsid w:val="00F61465"/>
    <w:rsid w:val="00F6155F"/>
    <w:rsid w:val="00F61D14"/>
    <w:rsid w:val="00F62473"/>
    <w:rsid w:val="00F62E61"/>
    <w:rsid w:val="00F6349B"/>
    <w:rsid w:val="00F64166"/>
    <w:rsid w:val="00F641F2"/>
    <w:rsid w:val="00F65302"/>
    <w:rsid w:val="00F6550A"/>
    <w:rsid w:val="00F65A28"/>
    <w:rsid w:val="00F673F1"/>
    <w:rsid w:val="00F70D70"/>
    <w:rsid w:val="00F72736"/>
    <w:rsid w:val="00F732BE"/>
    <w:rsid w:val="00F7379A"/>
    <w:rsid w:val="00F739A2"/>
    <w:rsid w:val="00F739C6"/>
    <w:rsid w:val="00F7402E"/>
    <w:rsid w:val="00F751C2"/>
    <w:rsid w:val="00F75928"/>
    <w:rsid w:val="00F763D3"/>
    <w:rsid w:val="00F76876"/>
    <w:rsid w:val="00F76E13"/>
    <w:rsid w:val="00F771AB"/>
    <w:rsid w:val="00F774DF"/>
    <w:rsid w:val="00F7793F"/>
    <w:rsid w:val="00F80420"/>
    <w:rsid w:val="00F80FD3"/>
    <w:rsid w:val="00F8130E"/>
    <w:rsid w:val="00F81656"/>
    <w:rsid w:val="00F81C58"/>
    <w:rsid w:val="00F82531"/>
    <w:rsid w:val="00F8271C"/>
    <w:rsid w:val="00F83050"/>
    <w:rsid w:val="00F83103"/>
    <w:rsid w:val="00F83EF9"/>
    <w:rsid w:val="00F842E5"/>
    <w:rsid w:val="00F84E82"/>
    <w:rsid w:val="00F85397"/>
    <w:rsid w:val="00F8570A"/>
    <w:rsid w:val="00F85A1E"/>
    <w:rsid w:val="00F85A34"/>
    <w:rsid w:val="00F863CB"/>
    <w:rsid w:val="00F877CD"/>
    <w:rsid w:val="00F879C3"/>
    <w:rsid w:val="00F87A2C"/>
    <w:rsid w:val="00F87CE5"/>
    <w:rsid w:val="00F87FBA"/>
    <w:rsid w:val="00F90854"/>
    <w:rsid w:val="00F90F80"/>
    <w:rsid w:val="00F91019"/>
    <w:rsid w:val="00F91080"/>
    <w:rsid w:val="00F9156B"/>
    <w:rsid w:val="00F9184D"/>
    <w:rsid w:val="00F91931"/>
    <w:rsid w:val="00F91BD3"/>
    <w:rsid w:val="00F91D3E"/>
    <w:rsid w:val="00F92903"/>
    <w:rsid w:val="00F93099"/>
    <w:rsid w:val="00F93CC6"/>
    <w:rsid w:val="00F93DE3"/>
    <w:rsid w:val="00F93F54"/>
    <w:rsid w:val="00F94539"/>
    <w:rsid w:val="00F94D90"/>
    <w:rsid w:val="00F94E92"/>
    <w:rsid w:val="00F95721"/>
    <w:rsid w:val="00F959C0"/>
    <w:rsid w:val="00F966FE"/>
    <w:rsid w:val="00F97331"/>
    <w:rsid w:val="00FA036E"/>
    <w:rsid w:val="00FA078F"/>
    <w:rsid w:val="00FA0B9A"/>
    <w:rsid w:val="00FA14FA"/>
    <w:rsid w:val="00FA15A0"/>
    <w:rsid w:val="00FA17EB"/>
    <w:rsid w:val="00FA1D2D"/>
    <w:rsid w:val="00FA1F7E"/>
    <w:rsid w:val="00FA2462"/>
    <w:rsid w:val="00FA25C1"/>
    <w:rsid w:val="00FA2896"/>
    <w:rsid w:val="00FA2EAB"/>
    <w:rsid w:val="00FA3465"/>
    <w:rsid w:val="00FA38AC"/>
    <w:rsid w:val="00FA3A5B"/>
    <w:rsid w:val="00FA3B80"/>
    <w:rsid w:val="00FA3D26"/>
    <w:rsid w:val="00FA41CC"/>
    <w:rsid w:val="00FA5492"/>
    <w:rsid w:val="00FA5A27"/>
    <w:rsid w:val="00FA5CED"/>
    <w:rsid w:val="00FA5F9C"/>
    <w:rsid w:val="00FA613B"/>
    <w:rsid w:val="00FA6D2B"/>
    <w:rsid w:val="00FA76A5"/>
    <w:rsid w:val="00FA77C0"/>
    <w:rsid w:val="00FA79FF"/>
    <w:rsid w:val="00FA7FE4"/>
    <w:rsid w:val="00FB074F"/>
    <w:rsid w:val="00FB08C5"/>
    <w:rsid w:val="00FB0E06"/>
    <w:rsid w:val="00FB1196"/>
    <w:rsid w:val="00FB1ABD"/>
    <w:rsid w:val="00FB1DF8"/>
    <w:rsid w:val="00FB1F1B"/>
    <w:rsid w:val="00FB259C"/>
    <w:rsid w:val="00FB28B0"/>
    <w:rsid w:val="00FB2A83"/>
    <w:rsid w:val="00FB2B18"/>
    <w:rsid w:val="00FB3645"/>
    <w:rsid w:val="00FB39CC"/>
    <w:rsid w:val="00FB3D15"/>
    <w:rsid w:val="00FB477B"/>
    <w:rsid w:val="00FB488F"/>
    <w:rsid w:val="00FB4BE6"/>
    <w:rsid w:val="00FB4CA8"/>
    <w:rsid w:val="00FB4D5A"/>
    <w:rsid w:val="00FB5DF1"/>
    <w:rsid w:val="00FB6202"/>
    <w:rsid w:val="00FB670A"/>
    <w:rsid w:val="00FB6858"/>
    <w:rsid w:val="00FC0317"/>
    <w:rsid w:val="00FC03EB"/>
    <w:rsid w:val="00FC0812"/>
    <w:rsid w:val="00FC0C81"/>
    <w:rsid w:val="00FC1C4F"/>
    <w:rsid w:val="00FC2379"/>
    <w:rsid w:val="00FC3649"/>
    <w:rsid w:val="00FC3E5F"/>
    <w:rsid w:val="00FC41F9"/>
    <w:rsid w:val="00FC4602"/>
    <w:rsid w:val="00FC4949"/>
    <w:rsid w:val="00FC54B8"/>
    <w:rsid w:val="00FC64AF"/>
    <w:rsid w:val="00FC64BF"/>
    <w:rsid w:val="00FC6890"/>
    <w:rsid w:val="00FC777D"/>
    <w:rsid w:val="00FC7911"/>
    <w:rsid w:val="00FC7AEF"/>
    <w:rsid w:val="00FD0321"/>
    <w:rsid w:val="00FD1A65"/>
    <w:rsid w:val="00FD1A73"/>
    <w:rsid w:val="00FD1CDC"/>
    <w:rsid w:val="00FD1E38"/>
    <w:rsid w:val="00FD27AA"/>
    <w:rsid w:val="00FD27B9"/>
    <w:rsid w:val="00FD2966"/>
    <w:rsid w:val="00FD41E6"/>
    <w:rsid w:val="00FD445A"/>
    <w:rsid w:val="00FD4757"/>
    <w:rsid w:val="00FD491F"/>
    <w:rsid w:val="00FD4A5B"/>
    <w:rsid w:val="00FD4D44"/>
    <w:rsid w:val="00FD5D3B"/>
    <w:rsid w:val="00FD5DDC"/>
    <w:rsid w:val="00FD6198"/>
    <w:rsid w:val="00FD639D"/>
    <w:rsid w:val="00FD68A2"/>
    <w:rsid w:val="00FD76B4"/>
    <w:rsid w:val="00FE0437"/>
    <w:rsid w:val="00FE0B95"/>
    <w:rsid w:val="00FE219E"/>
    <w:rsid w:val="00FE246D"/>
    <w:rsid w:val="00FE280C"/>
    <w:rsid w:val="00FE2881"/>
    <w:rsid w:val="00FE4723"/>
    <w:rsid w:val="00FE5606"/>
    <w:rsid w:val="00FE599F"/>
    <w:rsid w:val="00FE5BAA"/>
    <w:rsid w:val="00FE6532"/>
    <w:rsid w:val="00FE6E70"/>
    <w:rsid w:val="00FE7094"/>
    <w:rsid w:val="00FE73D5"/>
    <w:rsid w:val="00FF04AF"/>
    <w:rsid w:val="00FF1408"/>
    <w:rsid w:val="00FF1A86"/>
    <w:rsid w:val="00FF1D8D"/>
    <w:rsid w:val="00FF2667"/>
    <w:rsid w:val="00FF2681"/>
    <w:rsid w:val="00FF26E0"/>
    <w:rsid w:val="00FF2990"/>
    <w:rsid w:val="00FF2DFB"/>
    <w:rsid w:val="00FF2F1D"/>
    <w:rsid w:val="00FF2F23"/>
    <w:rsid w:val="00FF3B2C"/>
    <w:rsid w:val="00FF3B73"/>
    <w:rsid w:val="00FF4034"/>
    <w:rsid w:val="00FF4FA7"/>
    <w:rsid w:val="00FF500C"/>
    <w:rsid w:val="00FF501C"/>
    <w:rsid w:val="00FF535D"/>
    <w:rsid w:val="00FF5CDA"/>
    <w:rsid w:val="00FF6052"/>
    <w:rsid w:val="00FF65FA"/>
    <w:rsid w:val="00FF6B75"/>
    <w:rsid w:val="00FF6FEF"/>
    <w:rsid w:val="00FF74AD"/>
    <w:rsid w:val="00FF782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D17358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02157C"/>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8C3443"/>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790B"/>
    <w:rPr>
      <w:color w:val="0000FF"/>
      <w:u w:val="single"/>
    </w:rPr>
  </w:style>
  <w:style w:type="table" w:styleId="TableGrid">
    <w:name w:val="Table Grid"/>
    <w:basedOn w:val="TableNormal"/>
    <w:uiPriority w:val="59"/>
    <w:rsid w:val="004947F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1907FF"/>
    <w:rPr>
      <w:sz w:val="18"/>
      <w:szCs w:val="18"/>
    </w:rPr>
  </w:style>
  <w:style w:type="paragraph" w:styleId="CommentText">
    <w:name w:val="annotation text"/>
    <w:basedOn w:val="Normal"/>
    <w:link w:val="CommentTextChar"/>
    <w:uiPriority w:val="99"/>
    <w:unhideWhenUsed/>
    <w:rsid w:val="001907FF"/>
  </w:style>
  <w:style w:type="character" w:customStyle="1" w:styleId="CommentTextChar">
    <w:name w:val="Comment Text Char"/>
    <w:basedOn w:val="DefaultParagraphFont"/>
    <w:link w:val="CommentText"/>
    <w:uiPriority w:val="99"/>
    <w:rsid w:val="001907FF"/>
  </w:style>
  <w:style w:type="paragraph" w:styleId="CommentSubject">
    <w:name w:val="annotation subject"/>
    <w:basedOn w:val="CommentText"/>
    <w:next w:val="CommentText"/>
    <w:link w:val="CommentSubjectChar"/>
    <w:uiPriority w:val="99"/>
    <w:semiHidden/>
    <w:unhideWhenUsed/>
    <w:rsid w:val="001907FF"/>
    <w:rPr>
      <w:b/>
      <w:bCs/>
      <w:sz w:val="20"/>
      <w:szCs w:val="20"/>
    </w:rPr>
  </w:style>
  <w:style w:type="character" w:customStyle="1" w:styleId="CommentSubjectChar">
    <w:name w:val="Comment Subject Char"/>
    <w:basedOn w:val="CommentTextChar"/>
    <w:link w:val="CommentSubject"/>
    <w:uiPriority w:val="99"/>
    <w:semiHidden/>
    <w:rsid w:val="001907FF"/>
    <w:rPr>
      <w:b/>
      <w:bCs/>
      <w:sz w:val="20"/>
      <w:szCs w:val="20"/>
    </w:rPr>
  </w:style>
  <w:style w:type="paragraph" w:styleId="BalloonText">
    <w:name w:val="Balloon Text"/>
    <w:basedOn w:val="Normal"/>
    <w:link w:val="BalloonTextChar"/>
    <w:uiPriority w:val="99"/>
    <w:semiHidden/>
    <w:unhideWhenUsed/>
    <w:rsid w:val="001907F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907FF"/>
    <w:rPr>
      <w:rFonts w:ascii="Lucida Grande" w:hAnsi="Lucida Grande" w:cs="Lucida Grande"/>
      <w:sz w:val="18"/>
      <w:szCs w:val="18"/>
    </w:rPr>
  </w:style>
  <w:style w:type="paragraph" w:styleId="NormalWeb">
    <w:name w:val="Normal (Web)"/>
    <w:basedOn w:val="Normal"/>
    <w:uiPriority w:val="99"/>
    <w:unhideWhenUsed/>
    <w:rsid w:val="00AE1DF0"/>
    <w:pPr>
      <w:spacing w:before="100" w:beforeAutospacing="1" w:after="100" w:afterAutospacing="1"/>
    </w:pPr>
    <w:rPr>
      <w:rFonts w:ascii="Times New Roman" w:hAnsi="Times New Roman" w:cs="Times New Roman"/>
      <w:sz w:val="20"/>
      <w:szCs w:val="20"/>
    </w:rPr>
  </w:style>
  <w:style w:type="character" w:customStyle="1" w:styleId="apple-converted-space">
    <w:name w:val="apple-converted-space"/>
    <w:basedOn w:val="DefaultParagraphFont"/>
    <w:rsid w:val="00AE1DF0"/>
  </w:style>
  <w:style w:type="character" w:styleId="PlaceholderText">
    <w:name w:val="Placeholder Text"/>
    <w:basedOn w:val="DefaultParagraphFont"/>
    <w:uiPriority w:val="99"/>
    <w:semiHidden/>
    <w:rsid w:val="00FF2667"/>
    <w:rPr>
      <w:color w:val="808080"/>
    </w:rPr>
  </w:style>
  <w:style w:type="paragraph" w:styleId="ListParagraph">
    <w:name w:val="List Paragraph"/>
    <w:basedOn w:val="Normal"/>
    <w:uiPriority w:val="34"/>
    <w:qFormat/>
    <w:rsid w:val="00373D13"/>
    <w:pPr>
      <w:ind w:left="720"/>
      <w:contextualSpacing/>
    </w:pPr>
  </w:style>
  <w:style w:type="character" w:styleId="FollowedHyperlink">
    <w:name w:val="FollowedHyperlink"/>
    <w:basedOn w:val="DefaultParagraphFont"/>
    <w:uiPriority w:val="99"/>
    <w:semiHidden/>
    <w:unhideWhenUsed/>
    <w:rsid w:val="0002157C"/>
    <w:rPr>
      <w:color w:val="800080" w:themeColor="followedHyperlink"/>
      <w:u w:val="single"/>
    </w:rPr>
  </w:style>
  <w:style w:type="character" w:customStyle="1" w:styleId="Heading1Char">
    <w:name w:val="Heading 1 Char"/>
    <w:basedOn w:val="DefaultParagraphFont"/>
    <w:link w:val="Heading1"/>
    <w:uiPriority w:val="9"/>
    <w:rsid w:val="0002157C"/>
    <w:rPr>
      <w:rFonts w:ascii="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8C3443"/>
    <w:rPr>
      <w:rFonts w:asciiTheme="majorHAnsi" w:eastAsiaTheme="majorEastAsia" w:hAnsiTheme="majorHAnsi" w:cstheme="majorBidi"/>
      <w:b/>
      <w:bCs/>
      <w:color w:val="4F81BD" w:themeColor="accent1"/>
      <w:sz w:val="26"/>
      <w:szCs w:val="26"/>
    </w:rPr>
  </w:style>
  <w:style w:type="character" w:customStyle="1" w:styleId="title-text">
    <w:name w:val="title-text"/>
    <w:basedOn w:val="DefaultParagraphFont"/>
    <w:rsid w:val="00760384"/>
  </w:style>
  <w:style w:type="character" w:customStyle="1" w:styleId="sr-only">
    <w:name w:val="sr-only"/>
    <w:basedOn w:val="DefaultParagraphFont"/>
    <w:rsid w:val="00760384"/>
  </w:style>
  <w:style w:type="character" w:customStyle="1" w:styleId="text">
    <w:name w:val="text"/>
    <w:basedOn w:val="DefaultParagraphFont"/>
    <w:rsid w:val="00760384"/>
  </w:style>
  <w:style w:type="character" w:customStyle="1" w:styleId="author-ref">
    <w:name w:val="author-ref"/>
    <w:basedOn w:val="DefaultParagraphFont"/>
    <w:rsid w:val="00760384"/>
  </w:style>
  <w:style w:type="character" w:customStyle="1" w:styleId="hlfld-contribauthor">
    <w:name w:val="hlfld-contribauthor"/>
    <w:basedOn w:val="DefaultParagraphFont"/>
    <w:rsid w:val="009B0EBF"/>
  </w:style>
  <w:style w:type="character" w:customStyle="1" w:styleId="bibauthor">
    <w:name w:val="bibauthor"/>
    <w:basedOn w:val="DefaultParagraphFont"/>
    <w:rsid w:val="00EB2137"/>
  </w:style>
  <w:style w:type="character" w:customStyle="1" w:styleId="bibtitle">
    <w:name w:val="bibtitle"/>
    <w:basedOn w:val="DefaultParagraphFont"/>
    <w:rsid w:val="0033394C"/>
  </w:style>
  <w:style w:type="character" w:customStyle="1" w:styleId="bibbooktitle">
    <w:name w:val="bibbooktitle"/>
    <w:basedOn w:val="DefaultParagraphFont"/>
    <w:rsid w:val="0033394C"/>
  </w:style>
  <w:style w:type="character" w:customStyle="1" w:styleId="st">
    <w:name w:val="st"/>
    <w:basedOn w:val="DefaultParagraphFont"/>
    <w:rsid w:val="00D4455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02157C"/>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8C3443"/>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790B"/>
    <w:rPr>
      <w:color w:val="0000FF"/>
      <w:u w:val="single"/>
    </w:rPr>
  </w:style>
  <w:style w:type="table" w:styleId="TableGrid">
    <w:name w:val="Table Grid"/>
    <w:basedOn w:val="TableNormal"/>
    <w:uiPriority w:val="59"/>
    <w:rsid w:val="004947F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1907FF"/>
    <w:rPr>
      <w:sz w:val="18"/>
      <w:szCs w:val="18"/>
    </w:rPr>
  </w:style>
  <w:style w:type="paragraph" w:styleId="CommentText">
    <w:name w:val="annotation text"/>
    <w:basedOn w:val="Normal"/>
    <w:link w:val="CommentTextChar"/>
    <w:uiPriority w:val="99"/>
    <w:unhideWhenUsed/>
    <w:rsid w:val="001907FF"/>
  </w:style>
  <w:style w:type="character" w:customStyle="1" w:styleId="CommentTextChar">
    <w:name w:val="Comment Text Char"/>
    <w:basedOn w:val="DefaultParagraphFont"/>
    <w:link w:val="CommentText"/>
    <w:uiPriority w:val="99"/>
    <w:rsid w:val="001907FF"/>
  </w:style>
  <w:style w:type="paragraph" w:styleId="CommentSubject">
    <w:name w:val="annotation subject"/>
    <w:basedOn w:val="CommentText"/>
    <w:next w:val="CommentText"/>
    <w:link w:val="CommentSubjectChar"/>
    <w:uiPriority w:val="99"/>
    <w:semiHidden/>
    <w:unhideWhenUsed/>
    <w:rsid w:val="001907FF"/>
    <w:rPr>
      <w:b/>
      <w:bCs/>
      <w:sz w:val="20"/>
      <w:szCs w:val="20"/>
    </w:rPr>
  </w:style>
  <w:style w:type="character" w:customStyle="1" w:styleId="CommentSubjectChar">
    <w:name w:val="Comment Subject Char"/>
    <w:basedOn w:val="CommentTextChar"/>
    <w:link w:val="CommentSubject"/>
    <w:uiPriority w:val="99"/>
    <w:semiHidden/>
    <w:rsid w:val="001907FF"/>
    <w:rPr>
      <w:b/>
      <w:bCs/>
      <w:sz w:val="20"/>
      <w:szCs w:val="20"/>
    </w:rPr>
  </w:style>
  <w:style w:type="paragraph" w:styleId="BalloonText">
    <w:name w:val="Balloon Text"/>
    <w:basedOn w:val="Normal"/>
    <w:link w:val="BalloonTextChar"/>
    <w:uiPriority w:val="99"/>
    <w:semiHidden/>
    <w:unhideWhenUsed/>
    <w:rsid w:val="001907F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907FF"/>
    <w:rPr>
      <w:rFonts w:ascii="Lucida Grande" w:hAnsi="Lucida Grande" w:cs="Lucida Grande"/>
      <w:sz w:val="18"/>
      <w:szCs w:val="18"/>
    </w:rPr>
  </w:style>
  <w:style w:type="paragraph" w:styleId="NormalWeb">
    <w:name w:val="Normal (Web)"/>
    <w:basedOn w:val="Normal"/>
    <w:uiPriority w:val="99"/>
    <w:unhideWhenUsed/>
    <w:rsid w:val="00AE1DF0"/>
    <w:pPr>
      <w:spacing w:before="100" w:beforeAutospacing="1" w:after="100" w:afterAutospacing="1"/>
    </w:pPr>
    <w:rPr>
      <w:rFonts w:ascii="Times New Roman" w:hAnsi="Times New Roman" w:cs="Times New Roman"/>
      <w:sz w:val="20"/>
      <w:szCs w:val="20"/>
    </w:rPr>
  </w:style>
  <w:style w:type="character" w:customStyle="1" w:styleId="apple-converted-space">
    <w:name w:val="apple-converted-space"/>
    <w:basedOn w:val="DefaultParagraphFont"/>
    <w:rsid w:val="00AE1DF0"/>
  </w:style>
  <w:style w:type="character" w:styleId="PlaceholderText">
    <w:name w:val="Placeholder Text"/>
    <w:basedOn w:val="DefaultParagraphFont"/>
    <w:uiPriority w:val="99"/>
    <w:semiHidden/>
    <w:rsid w:val="00FF2667"/>
    <w:rPr>
      <w:color w:val="808080"/>
    </w:rPr>
  </w:style>
  <w:style w:type="paragraph" w:styleId="ListParagraph">
    <w:name w:val="List Paragraph"/>
    <w:basedOn w:val="Normal"/>
    <w:uiPriority w:val="34"/>
    <w:qFormat/>
    <w:rsid w:val="00373D13"/>
    <w:pPr>
      <w:ind w:left="720"/>
      <w:contextualSpacing/>
    </w:pPr>
  </w:style>
  <w:style w:type="character" w:styleId="FollowedHyperlink">
    <w:name w:val="FollowedHyperlink"/>
    <w:basedOn w:val="DefaultParagraphFont"/>
    <w:uiPriority w:val="99"/>
    <w:semiHidden/>
    <w:unhideWhenUsed/>
    <w:rsid w:val="0002157C"/>
    <w:rPr>
      <w:color w:val="800080" w:themeColor="followedHyperlink"/>
      <w:u w:val="single"/>
    </w:rPr>
  </w:style>
  <w:style w:type="character" w:customStyle="1" w:styleId="Heading1Char">
    <w:name w:val="Heading 1 Char"/>
    <w:basedOn w:val="DefaultParagraphFont"/>
    <w:link w:val="Heading1"/>
    <w:uiPriority w:val="9"/>
    <w:rsid w:val="0002157C"/>
    <w:rPr>
      <w:rFonts w:ascii="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8C3443"/>
    <w:rPr>
      <w:rFonts w:asciiTheme="majorHAnsi" w:eastAsiaTheme="majorEastAsia" w:hAnsiTheme="majorHAnsi" w:cstheme="majorBidi"/>
      <w:b/>
      <w:bCs/>
      <w:color w:val="4F81BD" w:themeColor="accent1"/>
      <w:sz w:val="26"/>
      <w:szCs w:val="26"/>
    </w:rPr>
  </w:style>
  <w:style w:type="character" w:customStyle="1" w:styleId="title-text">
    <w:name w:val="title-text"/>
    <w:basedOn w:val="DefaultParagraphFont"/>
    <w:rsid w:val="00760384"/>
  </w:style>
  <w:style w:type="character" w:customStyle="1" w:styleId="sr-only">
    <w:name w:val="sr-only"/>
    <w:basedOn w:val="DefaultParagraphFont"/>
    <w:rsid w:val="00760384"/>
  </w:style>
  <w:style w:type="character" w:customStyle="1" w:styleId="text">
    <w:name w:val="text"/>
    <w:basedOn w:val="DefaultParagraphFont"/>
    <w:rsid w:val="00760384"/>
  </w:style>
  <w:style w:type="character" w:customStyle="1" w:styleId="author-ref">
    <w:name w:val="author-ref"/>
    <w:basedOn w:val="DefaultParagraphFont"/>
    <w:rsid w:val="00760384"/>
  </w:style>
  <w:style w:type="character" w:customStyle="1" w:styleId="hlfld-contribauthor">
    <w:name w:val="hlfld-contribauthor"/>
    <w:basedOn w:val="DefaultParagraphFont"/>
    <w:rsid w:val="009B0EBF"/>
  </w:style>
  <w:style w:type="character" w:customStyle="1" w:styleId="bibauthor">
    <w:name w:val="bibauthor"/>
    <w:basedOn w:val="DefaultParagraphFont"/>
    <w:rsid w:val="00EB2137"/>
  </w:style>
  <w:style w:type="character" w:customStyle="1" w:styleId="bibtitle">
    <w:name w:val="bibtitle"/>
    <w:basedOn w:val="DefaultParagraphFont"/>
    <w:rsid w:val="0033394C"/>
  </w:style>
  <w:style w:type="character" w:customStyle="1" w:styleId="bibbooktitle">
    <w:name w:val="bibbooktitle"/>
    <w:basedOn w:val="DefaultParagraphFont"/>
    <w:rsid w:val="0033394C"/>
  </w:style>
  <w:style w:type="character" w:customStyle="1" w:styleId="st">
    <w:name w:val="st"/>
    <w:basedOn w:val="DefaultParagraphFont"/>
    <w:rsid w:val="00D445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211419">
      <w:bodyDiv w:val="1"/>
      <w:marLeft w:val="0"/>
      <w:marRight w:val="0"/>
      <w:marTop w:val="0"/>
      <w:marBottom w:val="0"/>
      <w:divBdr>
        <w:top w:val="none" w:sz="0" w:space="0" w:color="auto"/>
        <w:left w:val="none" w:sz="0" w:space="0" w:color="auto"/>
        <w:bottom w:val="none" w:sz="0" w:space="0" w:color="auto"/>
        <w:right w:val="none" w:sz="0" w:space="0" w:color="auto"/>
      </w:divBdr>
      <w:divsChild>
        <w:div w:id="1354116065">
          <w:marLeft w:val="0"/>
          <w:marRight w:val="0"/>
          <w:marTop w:val="0"/>
          <w:marBottom w:val="0"/>
          <w:divBdr>
            <w:top w:val="none" w:sz="0" w:space="0" w:color="auto"/>
            <w:left w:val="none" w:sz="0" w:space="0" w:color="auto"/>
            <w:bottom w:val="none" w:sz="0" w:space="0" w:color="auto"/>
            <w:right w:val="none" w:sz="0" w:space="0" w:color="auto"/>
          </w:divBdr>
        </w:div>
        <w:div w:id="1653412664">
          <w:marLeft w:val="0"/>
          <w:marRight w:val="0"/>
          <w:marTop w:val="0"/>
          <w:marBottom w:val="0"/>
          <w:divBdr>
            <w:top w:val="none" w:sz="0" w:space="0" w:color="auto"/>
            <w:left w:val="none" w:sz="0" w:space="0" w:color="auto"/>
            <w:bottom w:val="none" w:sz="0" w:space="0" w:color="auto"/>
            <w:right w:val="none" w:sz="0" w:space="0" w:color="auto"/>
          </w:divBdr>
        </w:div>
        <w:div w:id="1462767734">
          <w:marLeft w:val="0"/>
          <w:marRight w:val="0"/>
          <w:marTop w:val="0"/>
          <w:marBottom w:val="0"/>
          <w:divBdr>
            <w:top w:val="none" w:sz="0" w:space="0" w:color="auto"/>
            <w:left w:val="none" w:sz="0" w:space="0" w:color="auto"/>
            <w:bottom w:val="none" w:sz="0" w:space="0" w:color="auto"/>
            <w:right w:val="none" w:sz="0" w:space="0" w:color="auto"/>
          </w:divBdr>
        </w:div>
      </w:divsChild>
    </w:div>
    <w:div w:id="192815449">
      <w:bodyDiv w:val="1"/>
      <w:marLeft w:val="0"/>
      <w:marRight w:val="0"/>
      <w:marTop w:val="0"/>
      <w:marBottom w:val="0"/>
      <w:divBdr>
        <w:top w:val="none" w:sz="0" w:space="0" w:color="auto"/>
        <w:left w:val="none" w:sz="0" w:space="0" w:color="auto"/>
        <w:bottom w:val="none" w:sz="0" w:space="0" w:color="auto"/>
        <w:right w:val="none" w:sz="0" w:space="0" w:color="auto"/>
      </w:divBdr>
    </w:div>
    <w:div w:id="198126386">
      <w:bodyDiv w:val="1"/>
      <w:marLeft w:val="0"/>
      <w:marRight w:val="0"/>
      <w:marTop w:val="0"/>
      <w:marBottom w:val="0"/>
      <w:divBdr>
        <w:top w:val="none" w:sz="0" w:space="0" w:color="auto"/>
        <w:left w:val="none" w:sz="0" w:space="0" w:color="auto"/>
        <w:bottom w:val="none" w:sz="0" w:space="0" w:color="auto"/>
        <w:right w:val="none" w:sz="0" w:space="0" w:color="auto"/>
      </w:divBdr>
      <w:divsChild>
        <w:div w:id="39979427">
          <w:marLeft w:val="0"/>
          <w:marRight w:val="0"/>
          <w:marTop w:val="0"/>
          <w:marBottom w:val="0"/>
          <w:divBdr>
            <w:top w:val="none" w:sz="0" w:space="0" w:color="auto"/>
            <w:left w:val="none" w:sz="0" w:space="0" w:color="auto"/>
            <w:bottom w:val="none" w:sz="0" w:space="0" w:color="auto"/>
            <w:right w:val="none" w:sz="0" w:space="0" w:color="auto"/>
          </w:divBdr>
        </w:div>
        <w:div w:id="1133215080">
          <w:marLeft w:val="0"/>
          <w:marRight w:val="0"/>
          <w:marTop w:val="0"/>
          <w:marBottom w:val="0"/>
          <w:divBdr>
            <w:top w:val="none" w:sz="0" w:space="0" w:color="auto"/>
            <w:left w:val="none" w:sz="0" w:space="0" w:color="auto"/>
            <w:bottom w:val="none" w:sz="0" w:space="0" w:color="auto"/>
            <w:right w:val="none" w:sz="0" w:space="0" w:color="auto"/>
          </w:divBdr>
        </w:div>
        <w:div w:id="827130641">
          <w:marLeft w:val="0"/>
          <w:marRight w:val="0"/>
          <w:marTop w:val="0"/>
          <w:marBottom w:val="0"/>
          <w:divBdr>
            <w:top w:val="none" w:sz="0" w:space="0" w:color="auto"/>
            <w:left w:val="none" w:sz="0" w:space="0" w:color="auto"/>
            <w:bottom w:val="none" w:sz="0" w:space="0" w:color="auto"/>
            <w:right w:val="none" w:sz="0" w:space="0" w:color="auto"/>
          </w:divBdr>
        </w:div>
        <w:div w:id="925917409">
          <w:marLeft w:val="0"/>
          <w:marRight w:val="0"/>
          <w:marTop w:val="0"/>
          <w:marBottom w:val="0"/>
          <w:divBdr>
            <w:top w:val="none" w:sz="0" w:space="0" w:color="auto"/>
            <w:left w:val="none" w:sz="0" w:space="0" w:color="auto"/>
            <w:bottom w:val="none" w:sz="0" w:space="0" w:color="auto"/>
            <w:right w:val="none" w:sz="0" w:space="0" w:color="auto"/>
          </w:divBdr>
        </w:div>
        <w:div w:id="1231186724">
          <w:marLeft w:val="0"/>
          <w:marRight w:val="0"/>
          <w:marTop w:val="0"/>
          <w:marBottom w:val="0"/>
          <w:divBdr>
            <w:top w:val="none" w:sz="0" w:space="0" w:color="auto"/>
            <w:left w:val="none" w:sz="0" w:space="0" w:color="auto"/>
            <w:bottom w:val="none" w:sz="0" w:space="0" w:color="auto"/>
            <w:right w:val="none" w:sz="0" w:space="0" w:color="auto"/>
          </w:divBdr>
        </w:div>
        <w:div w:id="1897862208">
          <w:marLeft w:val="0"/>
          <w:marRight w:val="0"/>
          <w:marTop w:val="0"/>
          <w:marBottom w:val="0"/>
          <w:divBdr>
            <w:top w:val="none" w:sz="0" w:space="0" w:color="auto"/>
            <w:left w:val="none" w:sz="0" w:space="0" w:color="auto"/>
            <w:bottom w:val="none" w:sz="0" w:space="0" w:color="auto"/>
            <w:right w:val="none" w:sz="0" w:space="0" w:color="auto"/>
          </w:divBdr>
        </w:div>
        <w:div w:id="1654749428">
          <w:marLeft w:val="0"/>
          <w:marRight w:val="0"/>
          <w:marTop w:val="0"/>
          <w:marBottom w:val="0"/>
          <w:divBdr>
            <w:top w:val="none" w:sz="0" w:space="0" w:color="auto"/>
            <w:left w:val="none" w:sz="0" w:space="0" w:color="auto"/>
            <w:bottom w:val="none" w:sz="0" w:space="0" w:color="auto"/>
            <w:right w:val="none" w:sz="0" w:space="0" w:color="auto"/>
          </w:divBdr>
        </w:div>
        <w:div w:id="1220555879">
          <w:marLeft w:val="0"/>
          <w:marRight w:val="0"/>
          <w:marTop w:val="0"/>
          <w:marBottom w:val="0"/>
          <w:divBdr>
            <w:top w:val="none" w:sz="0" w:space="0" w:color="auto"/>
            <w:left w:val="none" w:sz="0" w:space="0" w:color="auto"/>
            <w:bottom w:val="none" w:sz="0" w:space="0" w:color="auto"/>
            <w:right w:val="none" w:sz="0" w:space="0" w:color="auto"/>
          </w:divBdr>
        </w:div>
        <w:div w:id="2006132245">
          <w:marLeft w:val="0"/>
          <w:marRight w:val="0"/>
          <w:marTop w:val="0"/>
          <w:marBottom w:val="0"/>
          <w:divBdr>
            <w:top w:val="none" w:sz="0" w:space="0" w:color="auto"/>
            <w:left w:val="none" w:sz="0" w:space="0" w:color="auto"/>
            <w:bottom w:val="none" w:sz="0" w:space="0" w:color="auto"/>
            <w:right w:val="none" w:sz="0" w:space="0" w:color="auto"/>
          </w:divBdr>
        </w:div>
      </w:divsChild>
    </w:div>
    <w:div w:id="231082538">
      <w:bodyDiv w:val="1"/>
      <w:marLeft w:val="0"/>
      <w:marRight w:val="0"/>
      <w:marTop w:val="0"/>
      <w:marBottom w:val="0"/>
      <w:divBdr>
        <w:top w:val="none" w:sz="0" w:space="0" w:color="auto"/>
        <w:left w:val="none" w:sz="0" w:space="0" w:color="auto"/>
        <w:bottom w:val="none" w:sz="0" w:space="0" w:color="auto"/>
        <w:right w:val="none" w:sz="0" w:space="0" w:color="auto"/>
      </w:divBdr>
    </w:div>
    <w:div w:id="248386873">
      <w:bodyDiv w:val="1"/>
      <w:marLeft w:val="0"/>
      <w:marRight w:val="0"/>
      <w:marTop w:val="0"/>
      <w:marBottom w:val="0"/>
      <w:divBdr>
        <w:top w:val="none" w:sz="0" w:space="0" w:color="auto"/>
        <w:left w:val="none" w:sz="0" w:space="0" w:color="auto"/>
        <w:bottom w:val="none" w:sz="0" w:space="0" w:color="auto"/>
        <w:right w:val="none" w:sz="0" w:space="0" w:color="auto"/>
      </w:divBdr>
    </w:div>
    <w:div w:id="378751394">
      <w:bodyDiv w:val="1"/>
      <w:marLeft w:val="0"/>
      <w:marRight w:val="0"/>
      <w:marTop w:val="0"/>
      <w:marBottom w:val="0"/>
      <w:divBdr>
        <w:top w:val="none" w:sz="0" w:space="0" w:color="auto"/>
        <w:left w:val="none" w:sz="0" w:space="0" w:color="auto"/>
        <w:bottom w:val="none" w:sz="0" w:space="0" w:color="auto"/>
        <w:right w:val="none" w:sz="0" w:space="0" w:color="auto"/>
      </w:divBdr>
    </w:div>
    <w:div w:id="459885518">
      <w:bodyDiv w:val="1"/>
      <w:marLeft w:val="0"/>
      <w:marRight w:val="0"/>
      <w:marTop w:val="0"/>
      <w:marBottom w:val="0"/>
      <w:divBdr>
        <w:top w:val="none" w:sz="0" w:space="0" w:color="auto"/>
        <w:left w:val="none" w:sz="0" w:space="0" w:color="auto"/>
        <w:bottom w:val="none" w:sz="0" w:space="0" w:color="auto"/>
        <w:right w:val="none" w:sz="0" w:space="0" w:color="auto"/>
      </w:divBdr>
      <w:divsChild>
        <w:div w:id="1185628452">
          <w:marLeft w:val="0"/>
          <w:marRight w:val="0"/>
          <w:marTop w:val="0"/>
          <w:marBottom w:val="0"/>
          <w:divBdr>
            <w:top w:val="none" w:sz="0" w:space="0" w:color="auto"/>
            <w:left w:val="none" w:sz="0" w:space="0" w:color="auto"/>
            <w:bottom w:val="none" w:sz="0" w:space="0" w:color="auto"/>
            <w:right w:val="none" w:sz="0" w:space="0" w:color="auto"/>
          </w:divBdr>
        </w:div>
        <w:div w:id="626131562">
          <w:marLeft w:val="0"/>
          <w:marRight w:val="0"/>
          <w:marTop w:val="0"/>
          <w:marBottom w:val="0"/>
          <w:divBdr>
            <w:top w:val="none" w:sz="0" w:space="0" w:color="auto"/>
            <w:left w:val="none" w:sz="0" w:space="0" w:color="auto"/>
            <w:bottom w:val="none" w:sz="0" w:space="0" w:color="auto"/>
            <w:right w:val="none" w:sz="0" w:space="0" w:color="auto"/>
          </w:divBdr>
        </w:div>
        <w:div w:id="896860498">
          <w:marLeft w:val="0"/>
          <w:marRight w:val="0"/>
          <w:marTop w:val="0"/>
          <w:marBottom w:val="0"/>
          <w:divBdr>
            <w:top w:val="none" w:sz="0" w:space="0" w:color="auto"/>
            <w:left w:val="none" w:sz="0" w:space="0" w:color="auto"/>
            <w:bottom w:val="none" w:sz="0" w:space="0" w:color="auto"/>
            <w:right w:val="none" w:sz="0" w:space="0" w:color="auto"/>
          </w:divBdr>
        </w:div>
        <w:div w:id="721172641">
          <w:marLeft w:val="0"/>
          <w:marRight w:val="0"/>
          <w:marTop w:val="0"/>
          <w:marBottom w:val="0"/>
          <w:divBdr>
            <w:top w:val="none" w:sz="0" w:space="0" w:color="auto"/>
            <w:left w:val="none" w:sz="0" w:space="0" w:color="auto"/>
            <w:bottom w:val="none" w:sz="0" w:space="0" w:color="auto"/>
            <w:right w:val="none" w:sz="0" w:space="0" w:color="auto"/>
          </w:divBdr>
        </w:div>
      </w:divsChild>
    </w:div>
    <w:div w:id="479731619">
      <w:bodyDiv w:val="1"/>
      <w:marLeft w:val="0"/>
      <w:marRight w:val="0"/>
      <w:marTop w:val="0"/>
      <w:marBottom w:val="0"/>
      <w:divBdr>
        <w:top w:val="none" w:sz="0" w:space="0" w:color="auto"/>
        <w:left w:val="none" w:sz="0" w:space="0" w:color="auto"/>
        <w:bottom w:val="none" w:sz="0" w:space="0" w:color="auto"/>
        <w:right w:val="none" w:sz="0" w:space="0" w:color="auto"/>
      </w:divBdr>
      <w:divsChild>
        <w:div w:id="981080030">
          <w:marLeft w:val="0"/>
          <w:marRight w:val="0"/>
          <w:marTop w:val="0"/>
          <w:marBottom w:val="0"/>
          <w:divBdr>
            <w:top w:val="none" w:sz="0" w:space="0" w:color="auto"/>
            <w:left w:val="none" w:sz="0" w:space="0" w:color="auto"/>
            <w:bottom w:val="none" w:sz="0" w:space="0" w:color="auto"/>
            <w:right w:val="none" w:sz="0" w:space="0" w:color="auto"/>
          </w:divBdr>
          <w:divsChild>
            <w:div w:id="636375664">
              <w:marLeft w:val="0"/>
              <w:marRight w:val="0"/>
              <w:marTop w:val="0"/>
              <w:marBottom w:val="0"/>
              <w:divBdr>
                <w:top w:val="none" w:sz="0" w:space="0" w:color="auto"/>
                <w:left w:val="none" w:sz="0" w:space="0" w:color="auto"/>
                <w:bottom w:val="none" w:sz="0" w:space="0" w:color="auto"/>
                <w:right w:val="none" w:sz="0" w:space="0" w:color="auto"/>
              </w:divBdr>
              <w:divsChild>
                <w:div w:id="1853911052">
                  <w:marLeft w:val="0"/>
                  <w:marRight w:val="0"/>
                  <w:marTop w:val="0"/>
                  <w:marBottom w:val="0"/>
                  <w:divBdr>
                    <w:top w:val="none" w:sz="0" w:space="0" w:color="auto"/>
                    <w:left w:val="none" w:sz="0" w:space="0" w:color="auto"/>
                    <w:bottom w:val="none" w:sz="0" w:space="0" w:color="auto"/>
                    <w:right w:val="none" w:sz="0" w:space="0" w:color="auto"/>
                  </w:divBdr>
                  <w:divsChild>
                    <w:div w:id="219177892">
                      <w:marLeft w:val="0"/>
                      <w:marRight w:val="0"/>
                      <w:marTop w:val="0"/>
                      <w:marBottom w:val="0"/>
                      <w:divBdr>
                        <w:top w:val="none" w:sz="0" w:space="0" w:color="auto"/>
                        <w:left w:val="none" w:sz="0" w:space="0" w:color="auto"/>
                        <w:bottom w:val="none" w:sz="0" w:space="0" w:color="auto"/>
                        <w:right w:val="none" w:sz="0" w:space="0" w:color="auto"/>
                      </w:divBdr>
                    </w:div>
                    <w:div w:id="986934737">
                      <w:marLeft w:val="0"/>
                      <w:marRight w:val="0"/>
                      <w:marTop w:val="0"/>
                      <w:marBottom w:val="0"/>
                      <w:divBdr>
                        <w:top w:val="none" w:sz="0" w:space="0" w:color="auto"/>
                        <w:left w:val="none" w:sz="0" w:space="0" w:color="auto"/>
                        <w:bottom w:val="none" w:sz="0" w:space="0" w:color="auto"/>
                        <w:right w:val="none" w:sz="0" w:space="0" w:color="auto"/>
                      </w:divBdr>
                    </w:div>
                    <w:div w:id="230581726">
                      <w:marLeft w:val="0"/>
                      <w:marRight w:val="0"/>
                      <w:marTop w:val="0"/>
                      <w:marBottom w:val="0"/>
                      <w:divBdr>
                        <w:top w:val="none" w:sz="0" w:space="0" w:color="auto"/>
                        <w:left w:val="none" w:sz="0" w:space="0" w:color="auto"/>
                        <w:bottom w:val="none" w:sz="0" w:space="0" w:color="auto"/>
                        <w:right w:val="none" w:sz="0" w:space="0" w:color="auto"/>
                      </w:divBdr>
                    </w:div>
                    <w:div w:id="501706030">
                      <w:marLeft w:val="0"/>
                      <w:marRight w:val="0"/>
                      <w:marTop w:val="0"/>
                      <w:marBottom w:val="0"/>
                      <w:divBdr>
                        <w:top w:val="none" w:sz="0" w:space="0" w:color="auto"/>
                        <w:left w:val="none" w:sz="0" w:space="0" w:color="auto"/>
                        <w:bottom w:val="none" w:sz="0" w:space="0" w:color="auto"/>
                        <w:right w:val="none" w:sz="0" w:space="0" w:color="auto"/>
                      </w:divBdr>
                    </w:div>
                    <w:div w:id="691879317">
                      <w:marLeft w:val="0"/>
                      <w:marRight w:val="0"/>
                      <w:marTop w:val="0"/>
                      <w:marBottom w:val="0"/>
                      <w:divBdr>
                        <w:top w:val="none" w:sz="0" w:space="0" w:color="auto"/>
                        <w:left w:val="none" w:sz="0" w:space="0" w:color="auto"/>
                        <w:bottom w:val="none" w:sz="0" w:space="0" w:color="auto"/>
                        <w:right w:val="none" w:sz="0" w:space="0" w:color="auto"/>
                      </w:divBdr>
                    </w:div>
                    <w:div w:id="147092520">
                      <w:marLeft w:val="0"/>
                      <w:marRight w:val="0"/>
                      <w:marTop w:val="0"/>
                      <w:marBottom w:val="0"/>
                      <w:divBdr>
                        <w:top w:val="none" w:sz="0" w:space="0" w:color="auto"/>
                        <w:left w:val="none" w:sz="0" w:space="0" w:color="auto"/>
                        <w:bottom w:val="none" w:sz="0" w:space="0" w:color="auto"/>
                        <w:right w:val="none" w:sz="0" w:space="0" w:color="auto"/>
                      </w:divBdr>
                    </w:div>
                    <w:div w:id="1489980929">
                      <w:marLeft w:val="0"/>
                      <w:marRight w:val="0"/>
                      <w:marTop w:val="0"/>
                      <w:marBottom w:val="0"/>
                      <w:divBdr>
                        <w:top w:val="none" w:sz="0" w:space="0" w:color="auto"/>
                        <w:left w:val="none" w:sz="0" w:space="0" w:color="auto"/>
                        <w:bottom w:val="none" w:sz="0" w:space="0" w:color="auto"/>
                        <w:right w:val="none" w:sz="0" w:space="0" w:color="auto"/>
                      </w:divBdr>
                    </w:div>
                    <w:div w:id="316956422">
                      <w:marLeft w:val="0"/>
                      <w:marRight w:val="0"/>
                      <w:marTop w:val="0"/>
                      <w:marBottom w:val="0"/>
                      <w:divBdr>
                        <w:top w:val="none" w:sz="0" w:space="0" w:color="auto"/>
                        <w:left w:val="none" w:sz="0" w:space="0" w:color="auto"/>
                        <w:bottom w:val="none" w:sz="0" w:space="0" w:color="auto"/>
                        <w:right w:val="none" w:sz="0" w:space="0" w:color="auto"/>
                      </w:divBdr>
                    </w:div>
                    <w:div w:id="237710226">
                      <w:marLeft w:val="0"/>
                      <w:marRight w:val="0"/>
                      <w:marTop w:val="0"/>
                      <w:marBottom w:val="0"/>
                      <w:divBdr>
                        <w:top w:val="none" w:sz="0" w:space="0" w:color="auto"/>
                        <w:left w:val="none" w:sz="0" w:space="0" w:color="auto"/>
                        <w:bottom w:val="none" w:sz="0" w:space="0" w:color="auto"/>
                        <w:right w:val="none" w:sz="0" w:space="0" w:color="auto"/>
                      </w:divBdr>
                    </w:div>
                    <w:div w:id="23274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357020">
      <w:bodyDiv w:val="1"/>
      <w:marLeft w:val="0"/>
      <w:marRight w:val="0"/>
      <w:marTop w:val="0"/>
      <w:marBottom w:val="0"/>
      <w:divBdr>
        <w:top w:val="none" w:sz="0" w:space="0" w:color="auto"/>
        <w:left w:val="none" w:sz="0" w:space="0" w:color="auto"/>
        <w:bottom w:val="none" w:sz="0" w:space="0" w:color="auto"/>
        <w:right w:val="none" w:sz="0" w:space="0" w:color="auto"/>
      </w:divBdr>
      <w:divsChild>
        <w:div w:id="738288336">
          <w:marLeft w:val="0"/>
          <w:marRight w:val="0"/>
          <w:marTop w:val="0"/>
          <w:marBottom w:val="0"/>
          <w:divBdr>
            <w:top w:val="none" w:sz="0" w:space="0" w:color="auto"/>
            <w:left w:val="none" w:sz="0" w:space="0" w:color="auto"/>
            <w:bottom w:val="none" w:sz="0" w:space="0" w:color="auto"/>
            <w:right w:val="none" w:sz="0" w:space="0" w:color="auto"/>
          </w:divBdr>
        </w:div>
        <w:div w:id="2051613132">
          <w:marLeft w:val="0"/>
          <w:marRight w:val="0"/>
          <w:marTop w:val="0"/>
          <w:marBottom w:val="0"/>
          <w:divBdr>
            <w:top w:val="none" w:sz="0" w:space="0" w:color="auto"/>
            <w:left w:val="none" w:sz="0" w:space="0" w:color="auto"/>
            <w:bottom w:val="none" w:sz="0" w:space="0" w:color="auto"/>
            <w:right w:val="none" w:sz="0" w:space="0" w:color="auto"/>
          </w:divBdr>
        </w:div>
      </w:divsChild>
    </w:div>
    <w:div w:id="665981700">
      <w:bodyDiv w:val="1"/>
      <w:marLeft w:val="0"/>
      <w:marRight w:val="0"/>
      <w:marTop w:val="0"/>
      <w:marBottom w:val="0"/>
      <w:divBdr>
        <w:top w:val="none" w:sz="0" w:space="0" w:color="auto"/>
        <w:left w:val="none" w:sz="0" w:space="0" w:color="auto"/>
        <w:bottom w:val="none" w:sz="0" w:space="0" w:color="auto"/>
        <w:right w:val="none" w:sz="0" w:space="0" w:color="auto"/>
      </w:divBdr>
    </w:div>
    <w:div w:id="691036358">
      <w:bodyDiv w:val="1"/>
      <w:marLeft w:val="0"/>
      <w:marRight w:val="0"/>
      <w:marTop w:val="0"/>
      <w:marBottom w:val="0"/>
      <w:divBdr>
        <w:top w:val="none" w:sz="0" w:space="0" w:color="auto"/>
        <w:left w:val="none" w:sz="0" w:space="0" w:color="auto"/>
        <w:bottom w:val="none" w:sz="0" w:space="0" w:color="auto"/>
        <w:right w:val="none" w:sz="0" w:space="0" w:color="auto"/>
      </w:divBdr>
    </w:div>
    <w:div w:id="829096340">
      <w:bodyDiv w:val="1"/>
      <w:marLeft w:val="0"/>
      <w:marRight w:val="0"/>
      <w:marTop w:val="0"/>
      <w:marBottom w:val="0"/>
      <w:divBdr>
        <w:top w:val="none" w:sz="0" w:space="0" w:color="auto"/>
        <w:left w:val="none" w:sz="0" w:space="0" w:color="auto"/>
        <w:bottom w:val="none" w:sz="0" w:space="0" w:color="auto"/>
        <w:right w:val="none" w:sz="0" w:space="0" w:color="auto"/>
      </w:divBdr>
    </w:div>
    <w:div w:id="844713643">
      <w:bodyDiv w:val="1"/>
      <w:marLeft w:val="0"/>
      <w:marRight w:val="0"/>
      <w:marTop w:val="0"/>
      <w:marBottom w:val="0"/>
      <w:divBdr>
        <w:top w:val="none" w:sz="0" w:space="0" w:color="auto"/>
        <w:left w:val="none" w:sz="0" w:space="0" w:color="auto"/>
        <w:bottom w:val="none" w:sz="0" w:space="0" w:color="auto"/>
        <w:right w:val="none" w:sz="0" w:space="0" w:color="auto"/>
      </w:divBdr>
    </w:div>
    <w:div w:id="896744294">
      <w:bodyDiv w:val="1"/>
      <w:marLeft w:val="0"/>
      <w:marRight w:val="0"/>
      <w:marTop w:val="0"/>
      <w:marBottom w:val="0"/>
      <w:divBdr>
        <w:top w:val="none" w:sz="0" w:space="0" w:color="auto"/>
        <w:left w:val="none" w:sz="0" w:space="0" w:color="auto"/>
        <w:bottom w:val="none" w:sz="0" w:space="0" w:color="auto"/>
        <w:right w:val="none" w:sz="0" w:space="0" w:color="auto"/>
      </w:divBdr>
    </w:div>
    <w:div w:id="921060909">
      <w:bodyDiv w:val="1"/>
      <w:marLeft w:val="0"/>
      <w:marRight w:val="0"/>
      <w:marTop w:val="0"/>
      <w:marBottom w:val="0"/>
      <w:divBdr>
        <w:top w:val="none" w:sz="0" w:space="0" w:color="auto"/>
        <w:left w:val="none" w:sz="0" w:space="0" w:color="auto"/>
        <w:bottom w:val="none" w:sz="0" w:space="0" w:color="auto"/>
        <w:right w:val="none" w:sz="0" w:space="0" w:color="auto"/>
      </w:divBdr>
      <w:divsChild>
        <w:div w:id="1703749082">
          <w:blockQuote w:val="1"/>
          <w:marLeft w:val="0"/>
          <w:marRight w:val="0"/>
          <w:marTop w:val="0"/>
          <w:marBottom w:val="0"/>
          <w:divBdr>
            <w:top w:val="none" w:sz="0" w:space="0" w:color="auto"/>
            <w:left w:val="single" w:sz="12" w:space="5" w:color="1010FF"/>
            <w:bottom w:val="none" w:sz="0" w:space="0" w:color="auto"/>
            <w:right w:val="none" w:sz="0" w:space="0" w:color="auto"/>
          </w:divBdr>
          <w:divsChild>
            <w:div w:id="154844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5229">
      <w:bodyDiv w:val="1"/>
      <w:marLeft w:val="0"/>
      <w:marRight w:val="0"/>
      <w:marTop w:val="0"/>
      <w:marBottom w:val="0"/>
      <w:divBdr>
        <w:top w:val="none" w:sz="0" w:space="0" w:color="auto"/>
        <w:left w:val="none" w:sz="0" w:space="0" w:color="auto"/>
        <w:bottom w:val="none" w:sz="0" w:space="0" w:color="auto"/>
        <w:right w:val="none" w:sz="0" w:space="0" w:color="auto"/>
      </w:divBdr>
    </w:div>
    <w:div w:id="998966202">
      <w:bodyDiv w:val="1"/>
      <w:marLeft w:val="0"/>
      <w:marRight w:val="0"/>
      <w:marTop w:val="0"/>
      <w:marBottom w:val="0"/>
      <w:divBdr>
        <w:top w:val="none" w:sz="0" w:space="0" w:color="auto"/>
        <w:left w:val="none" w:sz="0" w:space="0" w:color="auto"/>
        <w:bottom w:val="none" w:sz="0" w:space="0" w:color="auto"/>
        <w:right w:val="none" w:sz="0" w:space="0" w:color="auto"/>
      </w:divBdr>
    </w:div>
    <w:div w:id="1087731852">
      <w:bodyDiv w:val="1"/>
      <w:marLeft w:val="0"/>
      <w:marRight w:val="0"/>
      <w:marTop w:val="0"/>
      <w:marBottom w:val="0"/>
      <w:divBdr>
        <w:top w:val="none" w:sz="0" w:space="0" w:color="auto"/>
        <w:left w:val="none" w:sz="0" w:space="0" w:color="auto"/>
        <w:bottom w:val="none" w:sz="0" w:space="0" w:color="auto"/>
        <w:right w:val="none" w:sz="0" w:space="0" w:color="auto"/>
      </w:divBdr>
    </w:div>
    <w:div w:id="1148135312">
      <w:bodyDiv w:val="1"/>
      <w:marLeft w:val="0"/>
      <w:marRight w:val="0"/>
      <w:marTop w:val="0"/>
      <w:marBottom w:val="0"/>
      <w:divBdr>
        <w:top w:val="none" w:sz="0" w:space="0" w:color="auto"/>
        <w:left w:val="none" w:sz="0" w:space="0" w:color="auto"/>
        <w:bottom w:val="none" w:sz="0" w:space="0" w:color="auto"/>
        <w:right w:val="none" w:sz="0" w:space="0" w:color="auto"/>
      </w:divBdr>
    </w:div>
    <w:div w:id="1350833875">
      <w:bodyDiv w:val="1"/>
      <w:marLeft w:val="0"/>
      <w:marRight w:val="0"/>
      <w:marTop w:val="0"/>
      <w:marBottom w:val="0"/>
      <w:divBdr>
        <w:top w:val="none" w:sz="0" w:space="0" w:color="auto"/>
        <w:left w:val="none" w:sz="0" w:space="0" w:color="auto"/>
        <w:bottom w:val="none" w:sz="0" w:space="0" w:color="auto"/>
        <w:right w:val="none" w:sz="0" w:space="0" w:color="auto"/>
      </w:divBdr>
    </w:div>
    <w:div w:id="1372538658">
      <w:bodyDiv w:val="1"/>
      <w:marLeft w:val="0"/>
      <w:marRight w:val="0"/>
      <w:marTop w:val="0"/>
      <w:marBottom w:val="0"/>
      <w:divBdr>
        <w:top w:val="none" w:sz="0" w:space="0" w:color="auto"/>
        <w:left w:val="none" w:sz="0" w:space="0" w:color="auto"/>
        <w:bottom w:val="none" w:sz="0" w:space="0" w:color="auto"/>
        <w:right w:val="none" w:sz="0" w:space="0" w:color="auto"/>
      </w:divBdr>
    </w:div>
    <w:div w:id="1412119376">
      <w:bodyDiv w:val="1"/>
      <w:marLeft w:val="0"/>
      <w:marRight w:val="0"/>
      <w:marTop w:val="0"/>
      <w:marBottom w:val="0"/>
      <w:divBdr>
        <w:top w:val="none" w:sz="0" w:space="0" w:color="auto"/>
        <w:left w:val="none" w:sz="0" w:space="0" w:color="auto"/>
        <w:bottom w:val="none" w:sz="0" w:space="0" w:color="auto"/>
        <w:right w:val="none" w:sz="0" w:space="0" w:color="auto"/>
      </w:divBdr>
    </w:div>
    <w:div w:id="1450123919">
      <w:bodyDiv w:val="1"/>
      <w:marLeft w:val="0"/>
      <w:marRight w:val="0"/>
      <w:marTop w:val="0"/>
      <w:marBottom w:val="0"/>
      <w:divBdr>
        <w:top w:val="none" w:sz="0" w:space="0" w:color="auto"/>
        <w:left w:val="none" w:sz="0" w:space="0" w:color="auto"/>
        <w:bottom w:val="none" w:sz="0" w:space="0" w:color="auto"/>
        <w:right w:val="none" w:sz="0" w:space="0" w:color="auto"/>
      </w:divBdr>
      <w:divsChild>
        <w:div w:id="2063866344">
          <w:blockQuote w:val="1"/>
          <w:marLeft w:val="0"/>
          <w:marRight w:val="0"/>
          <w:marTop w:val="0"/>
          <w:marBottom w:val="0"/>
          <w:divBdr>
            <w:top w:val="none" w:sz="0" w:space="0" w:color="auto"/>
            <w:left w:val="single" w:sz="12" w:space="5" w:color="1010FF"/>
            <w:bottom w:val="none" w:sz="0" w:space="0" w:color="auto"/>
            <w:right w:val="none" w:sz="0" w:space="0" w:color="auto"/>
          </w:divBdr>
          <w:divsChild>
            <w:div w:id="72209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5140">
      <w:bodyDiv w:val="1"/>
      <w:marLeft w:val="0"/>
      <w:marRight w:val="0"/>
      <w:marTop w:val="0"/>
      <w:marBottom w:val="0"/>
      <w:divBdr>
        <w:top w:val="none" w:sz="0" w:space="0" w:color="auto"/>
        <w:left w:val="none" w:sz="0" w:space="0" w:color="auto"/>
        <w:bottom w:val="none" w:sz="0" w:space="0" w:color="auto"/>
        <w:right w:val="none" w:sz="0" w:space="0" w:color="auto"/>
      </w:divBdr>
    </w:div>
    <w:div w:id="1467818393">
      <w:bodyDiv w:val="1"/>
      <w:marLeft w:val="0"/>
      <w:marRight w:val="0"/>
      <w:marTop w:val="0"/>
      <w:marBottom w:val="0"/>
      <w:divBdr>
        <w:top w:val="none" w:sz="0" w:space="0" w:color="auto"/>
        <w:left w:val="none" w:sz="0" w:space="0" w:color="auto"/>
        <w:bottom w:val="none" w:sz="0" w:space="0" w:color="auto"/>
        <w:right w:val="none" w:sz="0" w:space="0" w:color="auto"/>
      </w:divBdr>
    </w:div>
    <w:div w:id="1696882963">
      <w:bodyDiv w:val="1"/>
      <w:marLeft w:val="0"/>
      <w:marRight w:val="0"/>
      <w:marTop w:val="0"/>
      <w:marBottom w:val="0"/>
      <w:divBdr>
        <w:top w:val="none" w:sz="0" w:space="0" w:color="auto"/>
        <w:left w:val="none" w:sz="0" w:space="0" w:color="auto"/>
        <w:bottom w:val="none" w:sz="0" w:space="0" w:color="auto"/>
        <w:right w:val="none" w:sz="0" w:space="0" w:color="auto"/>
      </w:divBdr>
      <w:divsChild>
        <w:div w:id="1128746137">
          <w:marLeft w:val="0"/>
          <w:marRight w:val="0"/>
          <w:marTop w:val="0"/>
          <w:marBottom w:val="0"/>
          <w:divBdr>
            <w:top w:val="none" w:sz="0" w:space="0" w:color="auto"/>
            <w:left w:val="none" w:sz="0" w:space="0" w:color="auto"/>
            <w:bottom w:val="none" w:sz="0" w:space="0" w:color="auto"/>
            <w:right w:val="none" w:sz="0" w:space="0" w:color="auto"/>
          </w:divBdr>
        </w:div>
        <w:div w:id="825315087">
          <w:marLeft w:val="0"/>
          <w:marRight w:val="0"/>
          <w:marTop w:val="0"/>
          <w:marBottom w:val="0"/>
          <w:divBdr>
            <w:top w:val="none" w:sz="0" w:space="0" w:color="auto"/>
            <w:left w:val="none" w:sz="0" w:space="0" w:color="auto"/>
            <w:bottom w:val="none" w:sz="0" w:space="0" w:color="auto"/>
            <w:right w:val="none" w:sz="0" w:space="0" w:color="auto"/>
          </w:divBdr>
        </w:div>
        <w:div w:id="615019743">
          <w:marLeft w:val="0"/>
          <w:marRight w:val="0"/>
          <w:marTop w:val="0"/>
          <w:marBottom w:val="0"/>
          <w:divBdr>
            <w:top w:val="none" w:sz="0" w:space="0" w:color="auto"/>
            <w:left w:val="none" w:sz="0" w:space="0" w:color="auto"/>
            <w:bottom w:val="none" w:sz="0" w:space="0" w:color="auto"/>
            <w:right w:val="none" w:sz="0" w:space="0" w:color="auto"/>
          </w:divBdr>
        </w:div>
        <w:div w:id="897014243">
          <w:marLeft w:val="0"/>
          <w:marRight w:val="0"/>
          <w:marTop w:val="0"/>
          <w:marBottom w:val="0"/>
          <w:divBdr>
            <w:top w:val="none" w:sz="0" w:space="0" w:color="auto"/>
            <w:left w:val="none" w:sz="0" w:space="0" w:color="auto"/>
            <w:bottom w:val="none" w:sz="0" w:space="0" w:color="auto"/>
            <w:right w:val="none" w:sz="0" w:space="0" w:color="auto"/>
          </w:divBdr>
        </w:div>
        <w:div w:id="1862081820">
          <w:marLeft w:val="0"/>
          <w:marRight w:val="0"/>
          <w:marTop w:val="0"/>
          <w:marBottom w:val="0"/>
          <w:divBdr>
            <w:top w:val="none" w:sz="0" w:space="0" w:color="auto"/>
            <w:left w:val="none" w:sz="0" w:space="0" w:color="auto"/>
            <w:bottom w:val="none" w:sz="0" w:space="0" w:color="auto"/>
            <w:right w:val="none" w:sz="0" w:space="0" w:color="auto"/>
          </w:divBdr>
        </w:div>
        <w:div w:id="1275940109">
          <w:marLeft w:val="0"/>
          <w:marRight w:val="0"/>
          <w:marTop w:val="0"/>
          <w:marBottom w:val="0"/>
          <w:divBdr>
            <w:top w:val="none" w:sz="0" w:space="0" w:color="auto"/>
            <w:left w:val="none" w:sz="0" w:space="0" w:color="auto"/>
            <w:bottom w:val="none" w:sz="0" w:space="0" w:color="auto"/>
            <w:right w:val="none" w:sz="0" w:space="0" w:color="auto"/>
          </w:divBdr>
        </w:div>
        <w:div w:id="446628510">
          <w:marLeft w:val="0"/>
          <w:marRight w:val="0"/>
          <w:marTop w:val="0"/>
          <w:marBottom w:val="0"/>
          <w:divBdr>
            <w:top w:val="none" w:sz="0" w:space="0" w:color="auto"/>
            <w:left w:val="none" w:sz="0" w:space="0" w:color="auto"/>
            <w:bottom w:val="none" w:sz="0" w:space="0" w:color="auto"/>
            <w:right w:val="none" w:sz="0" w:space="0" w:color="auto"/>
          </w:divBdr>
        </w:div>
        <w:div w:id="1583485221">
          <w:marLeft w:val="0"/>
          <w:marRight w:val="0"/>
          <w:marTop w:val="0"/>
          <w:marBottom w:val="0"/>
          <w:divBdr>
            <w:top w:val="none" w:sz="0" w:space="0" w:color="auto"/>
            <w:left w:val="none" w:sz="0" w:space="0" w:color="auto"/>
            <w:bottom w:val="none" w:sz="0" w:space="0" w:color="auto"/>
            <w:right w:val="none" w:sz="0" w:space="0" w:color="auto"/>
          </w:divBdr>
        </w:div>
        <w:div w:id="1249970108">
          <w:marLeft w:val="0"/>
          <w:marRight w:val="0"/>
          <w:marTop w:val="0"/>
          <w:marBottom w:val="0"/>
          <w:divBdr>
            <w:top w:val="none" w:sz="0" w:space="0" w:color="auto"/>
            <w:left w:val="none" w:sz="0" w:space="0" w:color="auto"/>
            <w:bottom w:val="none" w:sz="0" w:space="0" w:color="auto"/>
            <w:right w:val="none" w:sz="0" w:space="0" w:color="auto"/>
          </w:divBdr>
        </w:div>
        <w:div w:id="1112356081">
          <w:marLeft w:val="0"/>
          <w:marRight w:val="0"/>
          <w:marTop w:val="0"/>
          <w:marBottom w:val="0"/>
          <w:divBdr>
            <w:top w:val="none" w:sz="0" w:space="0" w:color="auto"/>
            <w:left w:val="none" w:sz="0" w:space="0" w:color="auto"/>
            <w:bottom w:val="none" w:sz="0" w:space="0" w:color="auto"/>
            <w:right w:val="none" w:sz="0" w:space="0" w:color="auto"/>
          </w:divBdr>
        </w:div>
        <w:div w:id="248540380">
          <w:marLeft w:val="0"/>
          <w:marRight w:val="0"/>
          <w:marTop w:val="0"/>
          <w:marBottom w:val="0"/>
          <w:divBdr>
            <w:top w:val="none" w:sz="0" w:space="0" w:color="auto"/>
            <w:left w:val="none" w:sz="0" w:space="0" w:color="auto"/>
            <w:bottom w:val="none" w:sz="0" w:space="0" w:color="auto"/>
            <w:right w:val="none" w:sz="0" w:space="0" w:color="auto"/>
          </w:divBdr>
        </w:div>
        <w:div w:id="1338069914">
          <w:marLeft w:val="0"/>
          <w:marRight w:val="0"/>
          <w:marTop w:val="0"/>
          <w:marBottom w:val="0"/>
          <w:divBdr>
            <w:top w:val="none" w:sz="0" w:space="0" w:color="auto"/>
            <w:left w:val="none" w:sz="0" w:space="0" w:color="auto"/>
            <w:bottom w:val="none" w:sz="0" w:space="0" w:color="auto"/>
            <w:right w:val="none" w:sz="0" w:space="0" w:color="auto"/>
          </w:divBdr>
        </w:div>
      </w:divsChild>
    </w:div>
    <w:div w:id="1704407028">
      <w:bodyDiv w:val="1"/>
      <w:marLeft w:val="0"/>
      <w:marRight w:val="0"/>
      <w:marTop w:val="0"/>
      <w:marBottom w:val="0"/>
      <w:divBdr>
        <w:top w:val="none" w:sz="0" w:space="0" w:color="auto"/>
        <w:left w:val="none" w:sz="0" w:space="0" w:color="auto"/>
        <w:bottom w:val="none" w:sz="0" w:space="0" w:color="auto"/>
        <w:right w:val="none" w:sz="0" w:space="0" w:color="auto"/>
      </w:divBdr>
    </w:div>
    <w:div w:id="1716390904">
      <w:bodyDiv w:val="1"/>
      <w:marLeft w:val="0"/>
      <w:marRight w:val="0"/>
      <w:marTop w:val="0"/>
      <w:marBottom w:val="0"/>
      <w:divBdr>
        <w:top w:val="none" w:sz="0" w:space="0" w:color="auto"/>
        <w:left w:val="none" w:sz="0" w:space="0" w:color="auto"/>
        <w:bottom w:val="none" w:sz="0" w:space="0" w:color="auto"/>
        <w:right w:val="none" w:sz="0" w:space="0" w:color="auto"/>
      </w:divBdr>
      <w:divsChild>
        <w:div w:id="898133606">
          <w:marLeft w:val="0"/>
          <w:marRight w:val="0"/>
          <w:marTop w:val="0"/>
          <w:marBottom w:val="0"/>
          <w:divBdr>
            <w:top w:val="none" w:sz="0" w:space="0" w:color="auto"/>
            <w:left w:val="none" w:sz="0" w:space="0" w:color="auto"/>
            <w:bottom w:val="none" w:sz="0" w:space="0" w:color="auto"/>
            <w:right w:val="none" w:sz="0" w:space="0" w:color="auto"/>
          </w:divBdr>
          <w:divsChild>
            <w:div w:id="121193675">
              <w:marLeft w:val="0"/>
              <w:marRight w:val="0"/>
              <w:marTop w:val="0"/>
              <w:marBottom w:val="0"/>
              <w:divBdr>
                <w:top w:val="none" w:sz="0" w:space="0" w:color="auto"/>
                <w:left w:val="none" w:sz="0" w:space="0" w:color="auto"/>
                <w:bottom w:val="none" w:sz="0" w:space="0" w:color="auto"/>
                <w:right w:val="none" w:sz="0" w:space="0" w:color="auto"/>
              </w:divBdr>
              <w:divsChild>
                <w:div w:id="297074751">
                  <w:marLeft w:val="0"/>
                  <w:marRight w:val="0"/>
                  <w:marTop w:val="0"/>
                  <w:marBottom w:val="0"/>
                  <w:divBdr>
                    <w:top w:val="none" w:sz="0" w:space="0" w:color="auto"/>
                    <w:left w:val="none" w:sz="0" w:space="0" w:color="auto"/>
                    <w:bottom w:val="none" w:sz="0" w:space="0" w:color="auto"/>
                    <w:right w:val="none" w:sz="0" w:space="0" w:color="auto"/>
                  </w:divBdr>
                  <w:divsChild>
                    <w:div w:id="122919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788728">
      <w:bodyDiv w:val="1"/>
      <w:marLeft w:val="0"/>
      <w:marRight w:val="0"/>
      <w:marTop w:val="0"/>
      <w:marBottom w:val="0"/>
      <w:divBdr>
        <w:top w:val="none" w:sz="0" w:space="0" w:color="auto"/>
        <w:left w:val="none" w:sz="0" w:space="0" w:color="auto"/>
        <w:bottom w:val="none" w:sz="0" w:space="0" w:color="auto"/>
        <w:right w:val="none" w:sz="0" w:space="0" w:color="auto"/>
      </w:divBdr>
    </w:div>
    <w:div w:id="2022662460">
      <w:bodyDiv w:val="1"/>
      <w:marLeft w:val="0"/>
      <w:marRight w:val="0"/>
      <w:marTop w:val="0"/>
      <w:marBottom w:val="0"/>
      <w:divBdr>
        <w:top w:val="none" w:sz="0" w:space="0" w:color="auto"/>
        <w:left w:val="none" w:sz="0" w:space="0" w:color="auto"/>
        <w:bottom w:val="none" w:sz="0" w:space="0" w:color="auto"/>
        <w:right w:val="none" w:sz="0" w:space="0" w:color="auto"/>
      </w:divBdr>
    </w:div>
    <w:div w:id="2054770707">
      <w:bodyDiv w:val="1"/>
      <w:marLeft w:val="0"/>
      <w:marRight w:val="0"/>
      <w:marTop w:val="0"/>
      <w:marBottom w:val="0"/>
      <w:divBdr>
        <w:top w:val="none" w:sz="0" w:space="0" w:color="auto"/>
        <w:left w:val="none" w:sz="0" w:space="0" w:color="auto"/>
        <w:bottom w:val="none" w:sz="0" w:space="0" w:color="auto"/>
        <w:right w:val="none" w:sz="0" w:space="0" w:color="auto"/>
      </w:divBdr>
    </w:div>
    <w:div w:id="21440312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emf"/><Relationship Id="rId13" Type="http://schemas.openxmlformats.org/officeDocument/2006/relationships/hyperlink" Target="http://www.gebco.net" TargetMode="External"/><Relationship Id="rId14" Type="http://schemas.openxmlformats.org/officeDocument/2006/relationships/hyperlink" Target="https://github.com/meom-configurations/NATL60-CJM165/tree/v_1.0.0" TargetMode="External"/><Relationship Id="rId15" Type="http://schemas.openxmlformats.org/officeDocument/2006/relationships/image" Target="media/image8.em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hyperlink" Target="https://github.com/oceandatalab/skimulator" TargetMode="External"/><Relationship Id="rId7" Type="http://schemas.openxmlformats.org/officeDocument/2006/relationships/image" Target="media/image2.png"/><Relationship Id="rId8" Type="http://schemas.openxmlformats.org/officeDocument/2006/relationships/image" Target="media/image3.emf"/><Relationship Id="rId9" Type="http://schemas.openxmlformats.org/officeDocument/2006/relationships/image" Target="media/image4.emf"/><Relationship Id="rId10"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TotalTime>
  <Pages>22</Pages>
  <Words>7227</Words>
  <Characters>41196</Characters>
  <Application>Microsoft Macintosh Word</Application>
  <DocSecurity>0</DocSecurity>
  <Lines>343</Lines>
  <Paragraphs>96</Paragraphs>
  <ScaleCrop>false</ScaleCrop>
  <Company/>
  <LinksUpToDate>false</LinksUpToDate>
  <CharactersWithSpaces>48327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Shutler</dc:creator>
  <cp:keywords/>
  <dc:description/>
  <cp:lastModifiedBy>Tom Holding</cp:lastModifiedBy>
  <cp:revision>7</cp:revision>
  <dcterms:created xsi:type="dcterms:W3CDTF">2019-03-06T13:28:00Z</dcterms:created>
  <dcterms:modified xsi:type="dcterms:W3CDTF">2019-03-07T08:56:00Z</dcterms:modified>
</cp:coreProperties>
</file>